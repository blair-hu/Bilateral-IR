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868E2" w:rsidRPr="00376CC5" w:rsidRDefault="003F72E3" w:rsidP="00376CC5">
      <w:pPr>
        <w:pStyle w:val="Title"/>
      </w:pPr>
      <w:r>
        <w:t>Fusion of bilateral lower-</w:t>
      </w:r>
      <w:r w:rsidR="00BF6AE0">
        <w:t>limb neuromechanical signals improves prediction of locomotor activities</w:t>
      </w:r>
    </w:p>
    <w:p w:rsidR="002868E2" w:rsidRPr="00376CC5" w:rsidRDefault="00BF6AE0" w:rsidP="00651CA2">
      <w:pPr>
        <w:pStyle w:val="AuthorList"/>
      </w:pPr>
      <w:r>
        <w:t>Blair Hu</w:t>
      </w:r>
      <w:r w:rsidR="00621F92">
        <w:t>*</w:t>
      </w:r>
      <w:r w:rsidR="00A75F87" w:rsidRPr="00A545C6">
        <w:rPr>
          <w:vertAlign w:val="superscript"/>
        </w:rPr>
        <w:t>1</w:t>
      </w:r>
      <w:r w:rsidR="0095000E">
        <w:rPr>
          <w:vertAlign w:val="superscript"/>
        </w:rPr>
        <w:t>,2</w:t>
      </w:r>
      <w:r w:rsidR="002868E2" w:rsidRPr="00376CC5">
        <w:t xml:space="preserve">, </w:t>
      </w:r>
      <w:r>
        <w:t>Elliott Rouse</w:t>
      </w:r>
      <w:r w:rsidR="008C49C1">
        <w:rPr>
          <w:vertAlign w:val="superscript"/>
        </w:rPr>
        <w:t>3</w:t>
      </w:r>
      <w:r w:rsidR="002868E2" w:rsidRPr="00376CC5">
        <w:t xml:space="preserve">, </w:t>
      </w:r>
      <w:r>
        <w:t>Levi Hargrove</w:t>
      </w:r>
      <w:r w:rsidR="00A75F87" w:rsidRPr="00A545C6">
        <w:rPr>
          <w:vertAlign w:val="superscript"/>
        </w:rPr>
        <w:t>1,2</w:t>
      </w:r>
      <w:r w:rsidR="00E44A74">
        <w:rPr>
          <w:vertAlign w:val="superscript"/>
        </w:rPr>
        <w:t>,</w:t>
      </w:r>
      <w:r w:rsidR="008C49C1">
        <w:rPr>
          <w:vertAlign w:val="superscript"/>
        </w:rPr>
        <w:t>4</w:t>
      </w:r>
    </w:p>
    <w:p w:rsidR="002868E2" w:rsidRPr="00376CC5" w:rsidRDefault="002868E2" w:rsidP="006B2D5B">
      <w:pPr>
        <w:spacing w:before="240" w:after="0"/>
        <w:rPr>
          <w:rFonts w:cs="Times New Roman"/>
          <w:b/>
          <w:szCs w:val="24"/>
        </w:rPr>
      </w:pPr>
      <w:r w:rsidRPr="00376CC5">
        <w:rPr>
          <w:rFonts w:cs="Times New Roman"/>
          <w:szCs w:val="24"/>
          <w:vertAlign w:val="superscript"/>
        </w:rPr>
        <w:t>1</w:t>
      </w:r>
      <w:r w:rsidR="00BF6AE0">
        <w:rPr>
          <w:rFonts w:cs="Times New Roman"/>
          <w:szCs w:val="24"/>
        </w:rPr>
        <w:t>Center for Bionic Medicine</w:t>
      </w:r>
      <w:r w:rsidRPr="00376CC5">
        <w:rPr>
          <w:rFonts w:cs="Times New Roman"/>
          <w:szCs w:val="24"/>
        </w:rPr>
        <w:t xml:space="preserve">, </w:t>
      </w:r>
      <w:r w:rsidR="00BF6AE0">
        <w:rPr>
          <w:rFonts w:cs="Times New Roman"/>
          <w:szCs w:val="24"/>
        </w:rPr>
        <w:t>Shirley Ryan AbilityLab</w:t>
      </w:r>
      <w:r w:rsidRPr="00376CC5">
        <w:rPr>
          <w:rFonts w:cs="Times New Roman"/>
          <w:szCs w:val="24"/>
        </w:rPr>
        <w:t xml:space="preserve">, </w:t>
      </w:r>
      <w:r w:rsidR="0095000E">
        <w:rPr>
          <w:rFonts w:cs="Times New Roman"/>
          <w:szCs w:val="24"/>
        </w:rPr>
        <w:t>Chicago</w:t>
      </w:r>
      <w:r w:rsidRPr="00376CC5">
        <w:rPr>
          <w:rFonts w:cs="Times New Roman"/>
          <w:szCs w:val="24"/>
        </w:rPr>
        <w:t xml:space="preserve">, </w:t>
      </w:r>
      <w:r w:rsidR="0095000E">
        <w:rPr>
          <w:rFonts w:cs="Times New Roman"/>
          <w:szCs w:val="24"/>
        </w:rPr>
        <w:t>IL</w:t>
      </w:r>
      <w:r w:rsidRPr="00376CC5">
        <w:rPr>
          <w:rFonts w:cs="Times New Roman"/>
          <w:szCs w:val="24"/>
        </w:rPr>
        <w:t xml:space="preserve">, </w:t>
      </w:r>
      <w:r w:rsidR="0095000E">
        <w:rPr>
          <w:rFonts w:cs="Times New Roman"/>
          <w:szCs w:val="24"/>
        </w:rPr>
        <w:t>USA</w:t>
      </w:r>
    </w:p>
    <w:p w:rsidR="002868E2" w:rsidRDefault="002868E2" w:rsidP="006B2D5B">
      <w:pPr>
        <w:spacing w:after="0"/>
        <w:rPr>
          <w:rFonts w:cs="Times New Roman"/>
          <w:szCs w:val="24"/>
        </w:rPr>
      </w:pPr>
      <w:r w:rsidRPr="00376CC5">
        <w:rPr>
          <w:rFonts w:cs="Times New Roman"/>
          <w:szCs w:val="24"/>
          <w:vertAlign w:val="superscript"/>
        </w:rPr>
        <w:t>2</w:t>
      </w:r>
      <w:r w:rsidR="0095000E">
        <w:rPr>
          <w:rFonts w:cs="Times New Roman"/>
          <w:szCs w:val="24"/>
        </w:rPr>
        <w:t>Department of Biomedical Engineering</w:t>
      </w:r>
      <w:r w:rsidRPr="00376CC5">
        <w:rPr>
          <w:rFonts w:cs="Times New Roman"/>
          <w:szCs w:val="24"/>
        </w:rPr>
        <w:t xml:space="preserve">, </w:t>
      </w:r>
      <w:r w:rsidR="0095000E">
        <w:rPr>
          <w:rFonts w:cs="Times New Roman"/>
          <w:szCs w:val="24"/>
        </w:rPr>
        <w:t>Northwestern University</w:t>
      </w:r>
      <w:r w:rsidRPr="00376CC5">
        <w:rPr>
          <w:rFonts w:cs="Times New Roman"/>
          <w:szCs w:val="24"/>
        </w:rPr>
        <w:t xml:space="preserve">, </w:t>
      </w:r>
      <w:r w:rsidR="0095000E">
        <w:rPr>
          <w:rFonts w:cs="Times New Roman"/>
          <w:szCs w:val="24"/>
        </w:rPr>
        <w:t>Evanston</w:t>
      </w:r>
      <w:r w:rsidRPr="00376CC5">
        <w:rPr>
          <w:rFonts w:cs="Times New Roman"/>
          <w:szCs w:val="24"/>
        </w:rPr>
        <w:t xml:space="preserve">, </w:t>
      </w:r>
      <w:r w:rsidR="0095000E">
        <w:rPr>
          <w:rFonts w:cs="Times New Roman"/>
          <w:szCs w:val="24"/>
        </w:rPr>
        <w:t>IL</w:t>
      </w:r>
      <w:r w:rsidRPr="00376CC5">
        <w:rPr>
          <w:rFonts w:cs="Times New Roman"/>
          <w:szCs w:val="24"/>
        </w:rPr>
        <w:t xml:space="preserve">, </w:t>
      </w:r>
      <w:r w:rsidR="0095000E">
        <w:rPr>
          <w:rFonts w:cs="Times New Roman"/>
          <w:szCs w:val="24"/>
        </w:rPr>
        <w:t>USA</w:t>
      </w:r>
    </w:p>
    <w:p w:rsidR="00E44A74" w:rsidRDefault="008C49C1" w:rsidP="00BF6AE0">
      <w:pPr>
        <w:spacing w:after="0"/>
        <w:rPr>
          <w:rFonts w:cs="Times New Roman"/>
          <w:szCs w:val="24"/>
        </w:rPr>
      </w:pPr>
      <w:r>
        <w:rPr>
          <w:rFonts w:cs="Times New Roman"/>
          <w:szCs w:val="24"/>
          <w:vertAlign w:val="superscript"/>
        </w:rPr>
        <w:t>3</w:t>
      </w:r>
      <w:r w:rsidR="00E44A74">
        <w:rPr>
          <w:rFonts w:cs="Times New Roman"/>
          <w:szCs w:val="24"/>
        </w:rPr>
        <w:t>Department of Mechanical Engineering</w:t>
      </w:r>
      <w:r w:rsidR="00E44A74" w:rsidRPr="00376CC5">
        <w:rPr>
          <w:rFonts w:cs="Times New Roman"/>
          <w:szCs w:val="24"/>
        </w:rPr>
        <w:t xml:space="preserve">, </w:t>
      </w:r>
      <w:r>
        <w:rPr>
          <w:rFonts w:cs="Times New Roman"/>
          <w:szCs w:val="24"/>
        </w:rPr>
        <w:t>University of Michigan</w:t>
      </w:r>
      <w:r w:rsidR="00E44A74" w:rsidRPr="00376CC5">
        <w:rPr>
          <w:rFonts w:cs="Times New Roman"/>
          <w:szCs w:val="24"/>
        </w:rPr>
        <w:t xml:space="preserve">, </w:t>
      </w:r>
      <w:r>
        <w:rPr>
          <w:rFonts w:cs="Times New Roman"/>
          <w:szCs w:val="24"/>
        </w:rPr>
        <w:t>Ann Arbor</w:t>
      </w:r>
      <w:r w:rsidR="00E44A74" w:rsidRPr="00376CC5">
        <w:rPr>
          <w:rFonts w:cs="Times New Roman"/>
          <w:szCs w:val="24"/>
        </w:rPr>
        <w:t xml:space="preserve">, </w:t>
      </w:r>
      <w:r>
        <w:rPr>
          <w:rFonts w:cs="Times New Roman"/>
          <w:szCs w:val="24"/>
        </w:rPr>
        <w:t>MI</w:t>
      </w:r>
      <w:r w:rsidR="00E44A74" w:rsidRPr="00376CC5">
        <w:rPr>
          <w:rFonts w:cs="Times New Roman"/>
          <w:szCs w:val="24"/>
        </w:rPr>
        <w:t xml:space="preserve">, </w:t>
      </w:r>
      <w:r w:rsidR="00E44A74">
        <w:rPr>
          <w:rFonts w:cs="Times New Roman"/>
          <w:szCs w:val="24"/>
        </w:rPr>
        <w:t>USA</w:t>
      </w:r>
    </w:p>
    <w:p w:rsidR="008C49C1" w:rsidRPr="008C49C1" w:rsidRDefault="008C49C1" w:rsidP="00BF6AE0">
      <w:pPr>
        <w:spacing w:after="0"/>
        <w:rPr>
          <w:rFonts w:cs="Times New Roman"/>
          <w:szCs w:val="24"/>
        </w:rPr>
      </w:pPr>
      <w:r>
        <w:rPr>
          <w:rFonts w:cs="Times New Roman"/>
          <w:szCs w:val="24"/>
          <w:vertAlign w:val="superscript"/>
        </w:rPr>
        <w:t>4</w:t>
      </w:r>
      <w:r>
        <w:rPr>
          <w:rFonts w:cs="Times New Roman"/>
          <w:szCs w:val="24"/>
        </w:rPr>
        <w:t>Department of Physical Medicine and Rehabilitation</w:t>
      </w:r>
      <w:r w:rsidRPr="00376CC5">
        <w:rPr>
          <w:rFonts w:cs="Times New Roman"/>
          <w:szCs w:val="24"/>
        </w:rPr>
        <w:t xml:space="preserve">, </w:t>
      </w:r>
      <w:r>
        <w:rPr>
          <w:rFonts w:cs="Times New Roman"/>
          <w:szCs w:val="24"/>
        </w:rPr>
        <w:t>Northwestern University</w:t>
      </w:r>
      <w:r w:rsidRPr="00376CC5">
        <w:rPr>
          <w:rFonts w:cs="Times New Roman"/>
          <w:szCs w:val="24"/>
        </w:rPr>
        <w:t xml:space="preserve">, </w:t>
      </w:r>
      <w:r>
        <w:rPr>
          <w:rFonts w:cs="Times New Roman"/>
          <w:szCs w:val="24"/>
        </w:rPr>
        <w:t>Chicago</w:t>
      </w:r>
      <w:r w:rsidRPr="00376CC5">
        <w:rPr>
          <w:rFonts w:cs="Times New Roman"/>
          <w:szCs w:val="24"/>
        </w:rPr>
        <w:t xml:space="preserve">, </w:t>
      </w:r>
      <w:r>
        <w:rPr>
          <w:rFonts w:cs="Times New Roman"/>
          <w:szCs w:val="24"/>
        </w:rPr>
        <w:t>IL</w:t>
      </w:r>
      <w:r w:rsidRPr="00376CC5">
        <w:rPr>
          <w:rFonts w:cs="Times New Roman"/>
          <w:szCs w:val="24"/>
        </w:rPr>
        <w:t xml:space="preserve">, </w:t>
      </w:r>
      <w:r>
        <w:rPr>
          <w:rFonts w:cs="Times New Roman"/>
          <w:szCs w:val="24"/>
        </w:rPr>
        <w:t>USA</w:t>
      </w:r>
    </w:p>
    <w:p w:rsidR="002868E2" w:rsidRPr="00376CC5" w:rsidRDefault="002868E2" w:rsidP="00671D9A">
      <w:pPr>
        <w:spacing w:before="240" w:after="0"/>
        <w:rPr>
          <w:rFonts w:cs="Times New Roman"/>
          <w:b/>
          <w:szCs w:val="24"/>
        </w:rPr>
      </w:pPr>
      <w:r w:rsidRPr="00376CC5">
        <w:rPr>
          <w:rFonts w:cs="Times New Roman"/>
          <w:b/>
          <w:szCs w:val="24"/>
        </w:rPr>
        <w:t xml:space="preserve">* Correspondence: </w:t>
      </w:r>
      <w:r w:rsidR="00671D9A" w:rsidRPr="00376CC5">
        <w:rPr>
          <w:rFonts w:cs="Times New Roman"/>
          <w:b/>
          <w:szCs w:val="24"/>
        </w:rPr>
        <w:br/>
      </w:r>
      <w:r w:rsidR="00BF6AE0">
        <w:rPr>
          <w:rFonts w:cs="Times New Roman"/>
          <w:szCs w:val="24"/>
        </w:rPr>
        <w:t>Blair Hu</w:t>
      </w:r>
      <w:r w:rsidR="00671D9A" w:rsidRPr="00376CC5">
        <w:rPr>
          <w:rFonts w:cs="Times New Roman"/>
          <w:szCs w:val="24"/>
        </w:rPr>
        <w:br/>
      </w:r>
      <w:r w:rsidR="00BF6AE0">
        <w:rPr>
          <w:rFonts w:cs="Times New Roman"/>
          <w:szCs w:val="24"/>
        </w:rPr>
        <w:t>blairhu@u.northwestern</w:t>
      </w:r>
      <w:r w:rsidRPr="00376CC5">
        <w:rPr>
          <w:rFonts w:cs="Times New Roman"/>
          <w:szCs w:val="24"/>
        </w:rPr>
        <w:t>.edu</w:t>
      </w:r>
    </w:p>
    <w:p w:rsidR="00EA3D3C" w:rsidRPr="00376CC5" w:rsidRDefault="00817DD6" w:rsidP="00651CA2">
      <w:pPr>
        <w:pStyle w:val="AuthorList"/>
      </w:pPr>
      <w:r w:rsidRPr="00211F4D">
        <w:t>Keywords:</w:t>
      </w:r>
      <w:r w:rsidR="003C0090" w:rsidRPr="00211F4D">
        <w:t xml:space="preserve"> intent recognition</w:t>
      </w:r>
      <w:r w:rsidRPr="00211F4D">
        <w:t xml:space="preserve">, </w:t>
      </w:r>
      <w:r w:rsidR="003C0090" w:rsidRPr="00211F4D">
        <w:t>sensor fusion</w:t>
      </w:r>
      <w:r w:rsidRPr="00211F4D">
        <w:t>,</w:t>
      </w:r>
      <w:r w:rsidR="003C0090" w:rsidRPr="00211F4D">
        <w:t xml:space="preserve"> assistive devices</w:t>
      </w:r>
      <w:r w:rsidRPr="00211F4D">
        <w:t xml:space="preserve">, </w:t>
      </w:r>
      <w:r w:rsidR="003C0090" w:rsidRPr="00211F4D">
        <w:t>bilateral</w:t>
      </w:r>
      <w:r w:rsidR="00237DE4" w:rsidRPr="00211F4D">
        <w:t xml:space="preserve">, </w:t>
      </w:r>
      <w:r w:rsidR="000D4EC0" w:rsidRPr="00211F4D">
        <w:t>locomotion</w:t>
      </w:r>
      <w:r w:rsidRPr="00211F4D">
        <w:t>.</w:t>
      </w:r>
      <w:r w:rsidR="00671D9A" w:rsidRPr="00211F4D">
        <w:t xml:space="preserve"> </w:t>
      </w:r>
    </w:p>
    <w:p w:rsidR="008E2B54" w:rsidRPr="00376CC5" w:rsidRDefault="00EA3D3C" w:rsidP="00147395">
      <w:pPr>
        <w:pStyle w:val="AuthorList"/>
      </w:pPr>
      <w:r w:rsidRPr="00376CC5">
        <w:t>Abstract</w:t>
      </w:r>
    </w:p>
    <w:p w:rsidR="003F6278" w:rsidRPr="007A7594" w:rsidDel="003F64D1" w:rsidRDefault="003F6278" w:rsidP="003F6278">
      <w:pPr>
        <w:spacing w:after="120"/>
        <w:jc w:val="both"/>
        <w:rPr>
          <w:del w:id="0" w:author="Blair Hu" w:date="2018-01-03T19:37:00Z"/>
          <w:rFonts w:cs="Times New Roman"/>
          <w:color w:val="C00000"/>
          <w:szCs w:val="24"/>
          <w:rPrChange w:id="1" w:author="Blair Hu" w:date="2017-12-18T10:23:00Z">
            <w:rPr>
              <w:del w:id="2" w:author="Blair Hu" w:date="2018-01-03T19:37:00Z"/>
              <w:rFonts w:cs="Times New Roman"/>
              <w:szCs w:val="24"/>
            </w:rPr>
          </w:rPrChange>
        </w:rPr>
      </w:pPr>
      <w:r w:rsidRPr="003F6278">
        <w:rPr>
          <w:rFonts w:cs="Times New Roman"/>
          <w:szCs w:val="24"/>
        </w:rPr>
        <w:t xml:space="preserve">Wearable </w:t>
      </w:r>
      <w:r w:rsidR="003F72E3">
        <w:rPr>
          <w:rFonts w:cs="Times New Roman"/>
          <w:szCs w:val="24"/>
        </w:rPr>
        <w:t>lower-limb</w:t>
      </w:r>
      <w:r w:rsidRPr="003F6278">
        <w:rPr>
          <w:rFonts w:cs="Times New Roman"/>
          <w:szCs w:val="24"/>
        </w:rPr>
        <w:t xml:space="preserve"> assistive devices have the potential to dramatically improve the walking ability of millions of individuals with gait impairments. However, most control systems for these devices do not enable smooth transitions between locomotor activities because they cannot continuously predict the user’s intended</w:t>
      </w:r>
      <w:r w:rsidR="005D6C5F">
        <w:rPr>
          <w:rFonts w:cs="Times New Roman"/>
          <w:szCs w:val="24"/>
        </w:rPr>
        <w:t xml:space="preserve"> movements</w:t>
      </w:r>
      <w:r w:rsidR="005D6C5F" w:rsidRPr="00AB2AA3">
        <w:rPr>
          <w:rFonts w:cs="Times New Roman"/>
          <w:szCs w:val="24"/>
        </w:rPr>
        <w:t>. Intent recognition</w:t>
      </w:r>
      <w:ins w:id="3" w:author="Blair Hu" w:date="2017-12-18T11:17:00Z">
        <w:r w:rsidR="001F348D" w:rsidRPr="00AB2AA3">
          <w:rPr>
            <w:rFonts w:cs="Times New Roman"/>
            <w:szCs w:val="24"/>
            <w:rPrChange w:id="4" w:author="Blair Hu" w:date="2018-01-03T19:14:00Z">
              <w:rPr>
                <w:rFonts w:cs="Times New Roman"/>
                <w:color w:val="C00000"/>
                <w:szCs w:val="24"/>
              </w:rPr>
            </w:rPrChange>
          </w:rPr>
          <w:t xml:space="preserve"> </w:t>
        </w:r>
      </w:ins>
      <w:ins w:id="5" w:author="Blair Hu" w:date="2017-12-18T11:23:00Z">
        <w:r w:rsidR="00F4053E" w:rsidRPr="00AB2AA3">
          <w:rPr>
            <w:rFonts w:cs="Times New Roman"/>
            <w:szCs w:val="24"/>
            <w:rPrChange w:id="6" w:author="Blair Hu" w:date="2018-01-03T19:14:00Z">
              <w:rPr>
                <w:rFonts w:cs="Times New Roman"/>
                <w:color w:val="C00000"/>
                <w:szCs w:val="24"/>
              </w:rPr>
            </w:rPrChange>
          </w:rPr>
          <w:t xml:space="preserve">is </w:t>
        </w:r>
      </w:ins>
      <w:del w:id="7" w:author="Blair Hu" w:date="2017-12-18T11:17:00Z">
        <w:r w:rsidR="005D6C5F" w:rsidRPr="00BA6715" w:rsidDel="00F4053E">
          <w:rPr>
            <w:rFonts w:cs="Times New Roman"/>
            <w:szCs w:val="24"/>
          </w:rPr>
          <w:delText xml:space="preserve"> </w:delText>
        </w:r>
        <w:r w:rsidRPr="00BA6715" w:rsidDel="00F4053E">
          <w:rPr>
            <w:rFonts w:cs="Times New Roman"/>
            <w:szCs w:val="24"/>
          </w:rPr>
          <w:delText xml:space="preserve">is </w:delText>
        </w:r>
      </w:del>
      <w:r w:rsidRPr="00BA6715">
        <w:rPr>
          <w:rFonts w:cs="Times New Roman"/>
          <w:szCs w:val="24"/>
        </w:rPr>
        <w:t xml:space="preserve">an alternative control strategy that </w:t>
      </w:r>
      <w:ins w:id="8" w:author="Blair Hu" w:date="2017-12-18T11:10:00Z">
        <w:r w:rsidR="005F3DDD" w:rsidRPr="00AB2AA3">
          <w:rPr>
            <w:rFonts w:cs="Times New Roman"/>
            <w:szCs w:val="24"/>
            <w:rPrChange w:id="9" w:author="Blair Hu" w:date="2018-01-03T19:14:00Z">
              <w:rPr>
                <w:rFonts w:cs="Times New Roman"/>
                <w:color w:val="C00000"/>
                <w:szCs w:val="24"/>
              </w:rPr>
            </w:rPrChange>
          </w:rPr>
          <w:t xml:space="preserve">uses </w:t>
        </w:r>
      </w:ins>
      <w:ins w:id="10" w:author="Blair Hu" w:date="2017-12-18T11:16:00Z">
        <w:r w:rsidR="00F4053E" w:rsidRPr="00AB2AA3">
          <w:rPr>
            <w:rFonts w:cs="Times New Roman"/>
            <w:szCs w:val="24"/>
            <w:rPrChange w:id="11" w:author="Blair Hu" w:date="2018-01-03T19:14:00Z">
              <w:rPr>
                <w:rFonts w:cs="Times New Roman"/>
                <w:color w:val="C00000"/>
                <w:szCs w:val="24"/>
              </w:rPr>
            </w:rPrChange>
          </w:rPr>
          <w:t>patterns of</w:t>
        </w:r>
      </w:ins>
      <w:ins w:id="12" w:author="Blair Hu" w:date="2017-12-18T11:14:00Z">
        <w:r w:rsidR="005F3DDD" w:rsidRPr="00AB2AA3">
          <w:rPr>
            <w:rFonts w:cs="Times New Roman"/>
            <w:szCs w:val="24"/>
            <w:rPrChange w:id="13" w:author="Blair Hu" w:date="2018-01-03T19:14:00Z">
              <w:rPr>
                <w:rFonts w:cs="Times New Roman"/>
                <w:color w:val="C00000"/>
                <w:szCs w:val="24"/>
              </w:rPr>
            </w:rPrChange>
          </w:rPr>
          <w:t xml:space="preserve"> signals detected before movement completion </w:t>
        </w:r>
        <w:r w:rsidR="00F4053E" w:rsidRPr="00AB2AA3">
          <w:rPr>
            <w:rFonts w:cs="Times New Roman"/>
            <w:szCs w:val="24"/>
            <w:rPrChange w:id="14" w:author="Blair Hu" w:date="2018-01-03T19:14:00Z">
              <w:rPr>
                <w:rFonts w:cs="Times New Roman"/>
                <w:color w:val="C00000"/>
                <w:szCs w:val="24"/>
              </w:rPr>
            </w:rPrChange>
          </w:rPr>
          <w:t xml:space="preserve">to </w:t>
        </w:r>
        <w:r w:rsidR="00F4053E" w:rsidRPr="00E90FE3">
          <w:rPr>
            <w:rFonts w:cs="Times New Roman"/>
            <w:szCs w:val="24"/>
            <w:rPrChange w:id="15" w:author="Blair Hu" w:date="2018-01-03T19:24:00Z">
              <w:rPr>
                <w:rFonts w:cs="Times New Roman"/>
                <w:color w:val="C00000"/>
                <w:szCs w:val="24"/>
              </w:rPr>
            </w:rPrChange>
          </w:rPr>
          <w:t>predict</w:t>
        </w:r>
        <w:r w:rsidR="00F4053E" w:rsidRPr="00AB2AA3">
          <w:rPr>
            <w:rFonts w:cs="Times New Roman"/>
            <w:szCs w:val="24"/>
            <w:rPrChange w:id="16" w:author="Blair Hu" w:date="2018-01-03T19:14:00Z">
              <w:rPr>
                <w:rFonts w:cs="Times New Roman"/>
                <w:color w:val="C00000"/>
                <w:szCs w:val="24"/>
              </w:rPr>
            </w:rPrChange>
          </w:rPr>
          <w:t xml:space="preserve"> future states. This strategy </w:t>
        </w:r>
      </w:ins>
      <w:r w:rsidRPr="00BA6715">
        <w:rPr>
          <w:rFonts w:cs="Times New Roman"/>
          <w:szCs w:val="24"/>
        </w:rPr>
        <w:t>has</w:t>
      </w:r>
      <w:ins w:id="17" w:author="Blair Hu" w:date="2017-12-18T11:23:00Z">
        <w:r w:rsidR="00F4053E" w:rsidRPr="00AB2AA3">
          <w:rPr>
            <w:rFonts w:cs="Times New Roman"/>
            <w:szCs w:val="24"/>
            <w:rPrChange w:id="18" w:author="Blair Hu" w:date="2018-01-03T19:14:00Z">
              <w:rPr>
                <w:rFonts w:cs="Times New Roman"/>
                <w:color w:val="C00000"/>
                <w:szCs w:val="24"/>
              </w:rPr>
            </w:rPrChange>
          </w:rPr>
          <w:t xml:space="preserve"> already</w:t>
        </w:r>
      </w:ins>
      <w:r w:rsidRPr="00BA6715">
        <w:rPr>
          <w:rFonts w:cs="Times New Roman"/>
          <w:szCs w:val="24"/>
        </w:rPr>
        <w:t xml:space="preserve"> enabled amputees to walk and transition </w:t>
      </w:r>
      <w:r w:rsidR="00E35822" w:rsidRPr="00BA6715">
        <w:rPr>
          <w:rFonts w:cs="Times New Roman"/>
          <w:szCs w:val="24"/>
        </w:rPr>
        <w:t xml:space="preserve">seamlessly and intuitively </w:t>
      </w:r>
      <w:r w:rsidRPr="00BA6715">
        <w:rPr>
          <w:rFonts w:cs="Times New Roman"/>
          <w:szCs w:val="24"/>
        </w:rPr>
        <w:t xml:space="preserve">between activities </w:t>
      </w:r>
      <w:r w:rsidR="00BE2E6F" w:rsidRPr="00BA6715">
        <w:rPr>
          <w:rFonts w:cs="Times New Roman"/>
          <w:szCs w:val="24"/>
        </w:rPr>
        <w:t>(</w:t>
      </w:r>
      <w:r w:rsidR="00BE2E6F" w:rsidRPr="00BA6715">
        <w:rPr>
          <w:rFonts w:cs="Times New Roman"/>
          <w:i/>
          <w:szCs w:val="24"/>
        </w:rPr>
        <w:t xml:space="preserve">e.g. </w:t>
      </w:r>
      <w:r w:rsidR="00BE2E6F" w:rsidRPr="00BA6715">
        <w:rPr>
          <w:rFonts w:cs="Times New Roman"/>
          <w:szCs w:val="24"/>
        </w:rPr>
        <w:t xml:space="preserve">level ground, stairs, ramps) </w:t>
      </w:r>
      <w:r w:rsidR="00E35822" w:rsidRPr="00C8361E">
        <w:rPr>
          <w:rFonts w:cs="Times New Roman"/>
          <w:szCs w:val="24"/>
        </w:rPr>
        <w:t xml:space="preserve">using </w:t>
      </w:r>
      <w:r w:rsidRPr="005F7BF0">
        <w:rPr>
          <w:rFonts w:cs="Times New Roman"/>
          <w:szCs w:val="24"/>
        </w:rPr>
        <w:t xml:space="preserve">control signals from </w:t>
      </w:r>
      <w:r w:rsidR="004D43D1" w:rsidRPr="005F7BF0">
        <w:rPr>
          <w:rFonts w:cs="Times New Roman"/>
          <w:szCs w:val="24"/>
        </w:rPr>
        <w:t>mechanical sensors embedded in the prosthesis and muscles of their residual limb</w:t>
      </w:r>
      <w:r w:rsidRPr="005F7BF0">
        <w:rPr>
          <w:rFonts w:cs="Times New Roman"/>
          <w:szCs w:val="24"/>
        </w:rPr>
        <w:t xml:space="preserve">. </w:t>
      </w:r>
      <w:r w:rsidR="004902D8" w:rsidRPr="00AD34A2">
        <w:rPr>
          <w:rFonts w:cs="Times New Roman"/>
          <w:szCs w:val="24"/>
        </w:rPr>
        <w:t xml:space="preserve">Walking </w:t>
      </w:r>
      <w:r w:rsidRPr="00AD34A2">
        <w:rPr>
          <w:rFonts w:cs="Times New Roman"/>
          <w:szCs w:val="24"/>
        </w:rPr>
        <w:t>requires interlimb coordination</w:t>
      </w:r>
      <w:r w:rsidR="00FA7133" w:rsidRPr="00AD34A2">
        <w:rPr>
          <w:rFonts w:cs="Times New Roman"/>
          <w:szCs w:val="24"/>
        </w:rPr>
        <w:t xml:space="preserve"> </w:t>
      </w:r>
      <w:r w:rsidR="004902D8" w:rsidRPr="00AD34A2">
        <w:rPr>
          <w:rFonts w:cs="Times New Roman"/>
          <w:szCs w:val="24"/>
        </w:rPr>
        <w:t>because the leading and trailing legs have distinct biomechanical functions</w:t>
      </w:r>
      <w:r w:rsidR="00AD34A2" w:rsidRPr="00AD34A2">
        <w:rPr>
          <w:rFonts w:cs="Times New Roman"/>
          <w:szCs w:val="24"/>
        </w:rPr>
        <w:t xml:space="preserve">. </w:t>
      </w:r>
      <w:r w:rsidR="00AD34A2">
        <w:rPr>
          <w:rFonts w:cs="Times New Roman"/>
          <w:szCs w:val="24"/>
        </w:rPr>
        <w:t>For unilaterally-impaired individuals, these differences tend to be amplified because they develop asymmetric gait patterns; however, s</w:t>
      </w:r>
      <w:r w:rsidRPr="003F6278">
        <w:rPr>
          <w:rFonts w:cs="Times New Roman"/>
          <w:szCs w:val="24"/>
        </w:rPr>
        <w:t xml:space="preserve">tate-of-the-art intent recognition approaches </w:t>
      </w:r>
      <w:del w:id="19" w:author="Blair Hu" w:date="2017-12-18T11:43:00Z">
        <w:r w:rsidR="00B56E48" w:rsidDel="00412A8D">
          <w:rPr>
            <w:rFonts w:cs="Times New Roman"/>
            <w:szCs w:val="24"/>
          </w:rPr>
          <w:delText xml:space="preserve">are </w:delText>
        </w:r>
      </w:del>
      <w:ins w:id="20" w:author="Blair Hu" w:date="2017-12-18T11:43:00Z">
        <w:r w:rsidR="00412A8D">
          <w:rPr>
            <w:rFonts w:cs="Times New Roman"/>
            <w:szCs w:val="24"/>
          </w:rPr>
          <w:t xml:space="preserve">have </w:t>
        </w:r>
      </w:ins>
      <w:r w:rsidR="00B56E48">
        <w:rPr>
          <w:rFonts w:cs="Times New Roman"/>
          <w:szCs w:val="24"/>
        </w:rPr>
        <w:t>not</w:t>
      </w:r>
      <w:ins w:id="21" w:author="Blair Hu" w:date="2017-12-18T11:44:00Z">
        <w:r w:rsidR="00412A8D">
          <w:rPr>
            <w:rFonts w:cs="Times New Roman"/>
            <w:szCs w:val="24"/>
          </w:rPr>
          <w:t xml:space="preserve"> been</w:t>
        </w:r>
      </w:ins>
      <w:r w:rsidR="00B56E48">
        <w:rPr>
          <w:rFonts w:cs="Times New Roman"/>
          <w:szCs w:val="24"/>
        </w:rPr>
        <w:t xml:space="preserve"> </w:t>
      </w:r>
      <w:r w:rsidRPr="003F6278">
        <w:rPr>
          <w:rFonts w:cs="Times New Roman"/>
          <w:szCs w:val="24"/>
        </w:rPr>
        <w:t xml:space="preserve">systematically applied to bilateral neuromechanical control signals. </w:t>
      </w:r>
      <w:r w:rsidR="00B56E48">
        <w:rPr>
          <w:rFonts w:cs="Times New Roman"/>
          <w:szCs w:val="24"/>
        </w:rPr>
        <w:t>The</w:t>
      </w:r>
      <w:r w:rsidRPr="003F6278">
        <w:rPr>
          <w:rFonts w:cs="Times New Roman"/>
          <w:szCs w:val="24"/>
        </w:rPr>
        <w:t xml:space="preserve"> purpose of this study was to determine the effect of including contralateral side </w:t>
      </w:r>
      <w:del w:id="22" w:author="Blair Hu" w:date="2018-01-05T11:10:00Z">
        <w:r w:rsidRPr="003F6278" w:rsidDel="0032343D">
          <w:rPr>
            <w:rFonts w:cs="Times New Roman"/>
            <w:szCs w:val="24"/>
          </w:rPr>
          <w:delText xml:space="preserve">control </w:delText>
        </w:r>
      </w:del>
      <w:r w:rsidRPr="003F6278">
        <w:rPr>
          <w:rFonts w:cs="Times New Roman"/>
          <w:szCs w:val="24"/>
        </w:rPr>
        <w:t xml:space="preserve">signals </w:t>
      </w:r>
      <w:ins w:id="23" w:author="Blair Hu" w:date="2018-01-05T11:10:00Z">
        <w:r w:rsidR="0032343D">
          <w:rPr>
            <w:rFonts w:cs="Times New Roman"/>
            <w:szCs w:val="24"/>
          </w:rPr>
          <w:t xml:space="preserve">for control in an </w:t>
        </w:r>
      </w:ins>
      <w:del w:id="24" w:author="Blair Hu" w:date="2018-01-05T11:10:00Z">
        <w:r w:rsidRPr="003F6278" w:rsidDel="0032343D">
          <w:rPr>
            <w:rFonts w:cs="Times New Roman"/>
            <w:szCs w:val="24"/>
          </w:rPr>
          <w:delText>on</w:delText>
        </w:r>
      </w:del>
      <w:ins w:id="25" w:author="Blair Hu" w:date="2018-01-04T22:22:00Z">
        <w:r w:rsidR="00B54641">
          <w:rPr>
            <w:rFonts w:cs="Times New Roman"/>
            <w:szCs w:val="24"/>
          </w:rPr>
          <w:t xml:space="preserve">intent recognition </w:t>
        </w:r>
      </w:ins>
      <w:del w:id="26" w:author="Blair Hu" w:date="2018-01-04T22:22:00Z">
        <w:r w:rsidRPr="003F6278" w:rsidDel="00B54641">
          <w:rPr>
            <w:rFonts w:cs="Times New Roman"/>
            <w:szCs w:val="24"/>
          </w:rPr>
          <w:delText xml:space="preserve"> </w:delText>
        </w:r>
      </w:del>
      <w:del w:id="27" w:author="Blair Hu" w:date="2018-01-04T22:21:00Z">
        <w:r w:rsidRPr="003F6278" w:rsidDel="0040549B">
          <w:rPr>
            <w:rFonts w:cs="Times New Roman"/>
            <w:szCs w:val="24"/>
          </w:rPr>
          <w:delText>p</w:delText>
        </w:r>
      </w:del>
      <w:ins w:id="28" w:author="Blair Hu" w:date="2018-01-05T11:10:00Z">
        <w:r w:rsidR="0032343D">
          <w:rPr>
            <w:rFonts w:cs="Times New Roman"/>
            <w:szCs w:val="24"/>
          </w:rPr>
          <w:t>framework</w:t>
        </w:r>
      </w:ins>
      <w:del w:id="29" w:author="Blair Hu" w:date="2018-01-05T11:10:00Z">
        <w:r w:rsidRPr="003F6278" w:rsidDel="0032343D">
          <w:rPr>
            <w:rFonts w:cs="Times New Roman"/>
            <w:szCs w:val="24"/>
          </w:rPr>
          <w:delText>rediction accuracy</w:delText>
        </w:r>
      </w:del>
      <w:r w:rsidRPr="00BA6715">
        <w:rPr>
          <w:rFonts w:cs="Times New Roman"/>
          <w:szCs w:val="24"/>
        </w:rPr>
        <w:t>.</w:t>
      </w:r>
      <w:r w:rsidRPr="00542E92">
        <w:rPr>
          <w:rFonts w:cs="Times New Roman"/>
          <w:color w:val="C00000"/>
          <w:szCs w:val="24"/>
          <w:rPrChange w:id="30" w:author="Blair Hu" w:date="2017-12-18T11:30:00Z">
            <w:rPr>
              <w:rFonts w:cs="Times New Roman"/>
              <w:szCs w:val="24"/>
            </w:rPr>
          </w:rPrChange>
        </w:rPr>
        <w:t xml:space="preserve"> </w:t>
      </w:r>
      <w:r w:rsidR="002D37C3" w:rsidRPr="002D37C3">
        <w:rPr>
          <w:rFonts w:cs="Times New Roman"/>
          <w:szCs w:val="24"/>
        </w:rPr>
        <w:t>First,</w:t>
      </w:r>
      <w:r w:rsidR="002D37C3">
        <w:rPr>
          <w:rFonts w:cs="Times New Roman"/>
          <w:color w:val="C00000"/>
          <w:szCs w:val="24"/>
        </w:rPr>
        <w:t xml:space="preserve"> </w:t>
      </w:r>
      <w:del w:id="31" w:author="Blair Hu" w:date="2017-12-18T11:45:00Z">
        <w:r w:rsidR="00B56E48" w:rsidDel="00FA4E85">
          <w:rPr>
            <w:rFonts w:cs="Times New Roman"/>
            <w:szCs w:val="24"/>
          </w:rPr>
          <w:delText>We hypothesized that</w:delText>
        </w:r>
        <w:r w:rsidR="00165B05" w:rsidDel="00FA4E85">
          <w:rPr>
            <w:rFonts w:cs="Times New Roman"/>
            <w:szCs w:val="24"/>
          </w:rPr>
          <w:delText xml:space="preserve"> including</w:delText>
        </w:r>
        <w:r w:rsidR="00B56E48" w:rsidDel="00FA4E85">
          <w:rPr>
            <w:rFonts w:cs="Times New Roman"/>
            <w:szCs w:val="24"/>
          </w:rPr>
          <w:delText xml:space="preserve"> information from the contralateral </w:delText>
        </w:r>
        <w:r w:rsidR="00165B05" w:rsidDel="00FA4E85">
          <w:rPr>
            <w:rFonts w:cs="Times New Roman"/>
            <w:szCs w:val="24"/>
          </w:rPr>
          <w:delText xml:space="preserve">side </w:delText>
        </w:r>
      </w:del>
      <w:del w:id="32" w:author="Blair Hu" w:date="2017-12-18T11:32:00Z">
        <w:r w:rsidR="00165B05" w:rsidDel="00120A09">
          <w:rPr>
            <w:rFonts w:cs="Times New Roman"/>
            <w:szCs w:val="24"/>
          </w:rPr>
          <w:delText xml:space="preserve">could </w:delText>
        </w:r>
      </w:del>
      <w:del w:id="33" w:author="Blair Hu" w:date="2017-12-18T11:45:00Z">
        <w:r w:rsidR="00165B05" w:rsidDel="00FA4E85">
          <w:rPr>
            <w:rFonts w:cs="Times New Roman"/>
            <w:szCs w:val="24"/>
          </w:rPr>
          <w:delText xml:space="preserve">reduce intent recognition errors. </w:delText>
        </w:r>
      </w:del>
      <w:r w:rsidR="002D37C3">
        <w:rPr>
          <w:rFonts w:cs="Times New Roman"/>
          <w:szCs w:val="24"/>
        </w:rPr>
        <w:t>w</w:t>
      </w:r>
      <w:r w:rsidRPr="003F6278">
        <w:rPr>
          <w:rFonts w:cs="Times New Roman"/>
          <w:szCs w:val="24"/>
        </w:rPr>
        <w:t xml:space="preserve">e conducted an offline </w:t>
      </w:r>
      <w:del w:id="34" w:author="Blair Hu" w:date="2018-01-03T19:30:00Z">
        <w:r w:rsidRPr="003F6278" w:rsidDel="00610594">
          <w:rPr>
            <w:rFonts w:cs="Times New Roman"/>
            <w:szCs w:val="24"/>
          </w:rPr>
          <w:delText xml:space="preserve">classification </w:delText>
        </w:r>
      </w:del>
      <w:del w:id="35" w:author="Blair Hu" w:date="2017-12-18T11:33:00Z">
        <w:r w:rsidRPr="003F6278" w:rsidDel="003F5E40">
          <w:rPr>
            <w:rFonts w:cs="Times New Roman"/>
            <w:szCs w:val="24"/>
          </w:rPr>
          <w:delText xml:space="preserve">study </w:delText>
        </w:r>
      </w:del>
      <w:ins w:id="36" w:author="Blair Hu" w:date="2017-12-18T11:33:00Z">
        <w:r w:rsidR="003F5E40">
          <w:rPr>
            <w:rFonts w:cs="Times New Roman"/>
            <w:szCs w:val="24"/>
          </w:rPr>
          <w:t>analysis</w:t>
        </w:r>
        <w:r w:rsidR="003F5E40" w:rsidRPr="003F6278">
          <w:rPr>
            <w:rFonts w:cs="Times New Roman"/>
            <w:szCs w:val="24"/>
          </w:rPr>
          <w:t xml:space="preserve"> </w:t>
        </w:r>
      </w:ins>
      <w:del w:id="37" w:author="Blair Hu" w:date="2017-12-18T11:32:00Z">
        <w:r w:rsidR="00C55148" w:rsidDel="003F5E40">
          <w:rPr>
            <w:rFonts w:cs="Times New Roman"/>
            <w:szCs w:val="24"/>
          </w:rPr>
          <w:delText xml:space="preserve">with </w:delText>
        </w:r>
        <w:r w:rsidR="00FF349A" w:rsidDel="003F5E40">
          <w:rPr>
            <w:rFonts w:cs="Times New Roman"/>
            <w:szCs w:val="24"/>
          </w:rPr>
          <w:delText>control</w:delText>
        </w:r>
      </w:del>
      <w:ins w:id="38" w:author="Blair Hu" w:date="2017-12-18T11:32:00Z">
        <w:r w:rsidR="003F5E40">
          <w:rPr>
            <w:rFonts w:cs="Times New Roman"/>
            <w:szCs w:val="24"/>
          </w:rPr>
          <w:t>using</w:t>
        </w:r>
      </w:ins>
      <w:r w:rsidR="00FF349A">
        <w:rPr>
          <w:rFonts w:cs="Times New Roman"/>
          <w:szCs w:val="24"/>
        </w:rPr>
        <w:t xml:space="preserve"> signals from </w:t>
      </w:r>
      <w:r w:rsidRPr="003F6278">
        <w:rPr>
          <w:rFonts w:cs="Times New Roman"/>
          <w:szCs w:val="24"/>
        </w:rPr>
        <w:t xml:space="preserve">bilateral </w:t>
      </w:r>
      <w:r w:rsidR="003F72E3">
        <w:rPr>
          <w:rFonts w:cs="Times New Roman"/>
          <w:szCs w:val="24"/>
        </w:rPr>
        <w:t>lower-limb</w:t>
      </w:r>
      <w:r w:rsidRPr="003F6278">
        <w:rPr>
          <w:rFonts w:cs="Times New Roman"/>
          <w:szCs w:val="24"/>
        </w:rPr>
        <w:t xml:space="preserve"> electromyography (EMG) </w:t>
      </w:r>
      <w:del w:id="39" w:author="Blair Hu" w:date="2017-12-18T11:35:00Z">
        <w:r w:rsidR="004A401A" w:rsidDel="003F5E40">
          <w:rPr>
            <w:rFonts w:cs="Times New Roman"/>
            <w:szCs w:val="24"/>
          </w:rPr>
          <w:delText xml:space="preserve">signals </w:delText>
        </w:r>
      </w:del>
      <w:r w:rsidRPr="003F6278">
        <w:rPr>
          <w:rFonts w:cs="Times New Roman"/>
          <w:szCs w:val="24"/>
        </w:rPr>
        <w:t xml:space="preserve">and joint and limb kinematics recorded from 10 able-bodied subjects as they freely transitioned between level ground, stairs, and ramps without an assistive device. </w:t>
      </w:r>
      <w:ins w:id="40" w:author="Blair Hu" w:date="2017-12-18T11:47:00Z">
        <w:r w:rsidR="00E3587C">
          <w:rPr>
            <w:rFonts w:cs="Times New Roman"/>
            <w:szCs w:val="24"/>
          </w:rPr>
          <w:t xml:space="preserve">We hypothesized that including information from the contralateral side would reduce </w:t>
        </w:r>
      </w:ins>
      <w:ins w:id="41" w:author="Blair Hu" w:date="2018-01-03T19:31:00Z">
        <w:r w:rsidR="0005621C">
          <w:rPr>
            <w:rFonts w:cs="Times New Roman"/>
            <w:szCs w:val="24"/>
          </w:rPr>
          <w:t>classification</w:t>
        </w:r>
      </w:ins>
      <w:ins w:id="42" w:author="Blair Hu" w:date="2017-12-18T11:47:00Z">
        <w:r w:rsidR="00E3587C">
          <w:rPr>
            <w:rFonts w:cs="Times New Roman"/>
            <w:szCs w:val="24"/>
          </w:rPr>
          <w:t xml:space="preserve"> errors. </w:t>
        </w:r>
      </w:ins>
      <w:r w:rsidRPr="003F6278">
        <w:rPr>
          <w:rFonts w:cs="Times New Roman"/>
          <w:szCs w:val="24"/>
        </w:rPr>
        <w:t>Compared to ipsilateral sensors only, bilateral sensor fusion significantly reduced error rate</w:t>
      </w:r>
      <w:r w:rsidR="00385622">
        <w:rPr>
          <w:rFonts w:cs="Times New Roman"/>
          <w:szCs w:val="24"/>
        </w:rPr>
        <w:t>s</w:t>
      </w:r>
      <w:del w:id="43" w:author="Blair Hu" w:date="2018-01-04T22:23:00Z">
        <w:r w:rsidR="00385622" w:rsidDel="008138A4">
          <w:rPr>
            <w:rFonts w:cs="Times New Roman"/>
            <w:szCs w:val="24"/>
          </w:rPr>
          <w:delText xml:space="preserve"> (</w:delText>
        </w:r>
        <w:r w:rsidR="00385622" w:rsidRPr="00A1153F" w:rsidDel="008138A4">
          <w:rPr>
            <w:rFonts w:cs="Times New Roman"/>
            <w:i/>
            <w:szCs w:val="24"/>
          </w:rPr>
          <w:delText>p</w:delText>
        </w:r>
        <w:r w:rsidR="002D11AA" w:rsidDel="008138A4">
          <w:rPr>
            <w:rFonts w:cs="Times New Roman"/>
            <w:szCs w:val="24"/>
          </w:rPr>
          <w:delText xml:space="preserve"> &lt; 0.0</w:delText>
        </w:r>
        <w:r w:rsidR="00EA0E43" w:rsidDel="008138A4">
          <w:rPr>
            <w:rFonts w:cs="Times New Roman"/>
            <w:szCs w:val="24"/>
          </w:rPr>
          <w:delText>1)</w:delText>
        </w:r>
      </w:del>
      <w:r w:rsidR="00EA0E43">
        <w:rPr>
          <w:rFonts w:cs="Times New Roman"/>
          <w:szCs w:val="24"/>
        </w:rPr>
        <w:t>; moreover, only one</w:t>
      </w:r>
      <w:r w:rsidRPr="003F6278">
        <w:rPr>
          <w:rFonts w:cs="Times New Roman"/>
          <w:szCs w:val="24"/>
        </w:rPr>
        <w:t xml:space="preserve"> ad</w:t>
      </w:r>
      <w:r w:rsidR="00EA0E43">
        <w:rPr>
          <w:rFonts w:cs="Times New Roman"/>
          <w:szCs w:val="24"/>
        </w:rPr>
        <w:t>ditional sensor</w:t>
      </w:r>
      <w:r w:rsidRPr="003F6278">
        <w:rPr>
          <w:rFonts w:cs="Times New Roman"/>
          <w:szCs w:val="24"/>
        </w:rPr>
        <w:t xml:space="preserve"> from the contralateral side w</w:t>
      </w:r>
      <w:r w:rsidR="00EA0E43">
        <w:rPr>
          <w:rFonts w:cs="Times New Roman"/>
          <w:szCs w:val="24"/>
        </w:rPr>
        <w:t>as</w:t>
      </w:r>
      <w:r w:rsidRPr="003F6278">
        <w:rPr>
          <w:rFonts w:cs="Times New Roman"/>
          <w:szCs w:val="24"/>
        </w:rPr>
        <w:t xml:space="preserve"> needed to achieve a significant reduction in error rates</w:t>
      </w:r>
      <w:del w:id="44" w:author="Blair Hu" w:date="2018-01-04T22:23:00Z">
        <w:r w:rsidRPr="003F6278" w:rsidDel="008138A4">
          <w:rPr>
            <w:rFonts w:cs="Times New Roman"/>
            <w:szCs w:val="24"/>
          </w:rPr>
          <w:delText xml:space="preserve"> (</w:delText>
        </w:r>
        <w:r w:rsidRPr="00A1153F" w:rsidDel="008138A4">
          <w:rPr>
            <w:rFonts w:cs="Times New Roman"/>
            <w:i/>
            <w:szCs w:val="24"/>
          </w:rPr>
          <w:delText>p</w:delText>
        </w:r>
        <w:r w:rsidRPr="003F6278" w:rsidDel="008138A4">
          <w:rPr>
            <w:rFonts w:cs="Times New Roman"/>
            <w:szCs w:val="24"/>
          </w:rPr>
          <w:delText xml:space="preserve"> &lt; 0.0</w:delText>
        </w:r>
        <w:r w:rsidR="002D11AA" w:rsidDel="008138A4">
          <w:rPr>
            <w:rFonts w:cs="Times New Roman"/>
            <w:szCs w:val="24"/>
          </w:rPr>
          <w:delText>1</w:delText>
        </w:r>
        <w:r w:rsidRPr="003F6278" w:rsidDel="008138A4">
          <w:rPr>
            <w:rFonts w:cs="Times New Roman"/>
            <w:szCs w:val="24"/>
          </w:rPr>
          <w:delText>)</w:delText>
        </w:r>
      </w:del>
      <w:r w:rsidRPr="003F6278">
        <w:rPr>
          <w:rFonts w:cs="Times New Roman"/>
          <w:szCs w:val="24"/>
        </w:rPr>
        <w:t xml:space="preserve">. </w:t>
      </w:r>
      <w:ins w:id="45" w:author="Blair Hu" w:date="2018-01-03T19:37:00Z">
        <w:r w:rsidR="003F64D1" w:rsidRPr="00BA6715">
          <w:rPr>
            <w:rFonts w:cs="Times New Roman"/>
            <w:szCs w:val="24"/>
          </w:rPr>
          <w:t>To the best of our knowledge, this is</w:t>
        </w:r>
        <w:r w:rsidR="003F64D1" w:rsidRPr="00651CB5">
          <w:rPr>
            <w:rFonts w:cs="Times New Roman"/>
            <w:szCs w:val="24"/>
          </w:rPr>
          <w:t xml:space="preserve"> </w:t>
        </w:r>
        <w:r w:rsidR="003F64D1" w:rsidRPr="00BA6715">
          <w:rPr>
            <w:rFonts w:cs="Times New Roman"/>
            <w:szCs w:val="24"/>
          </w:rPr>
          <w:t xml:space="preserve">the first </w:t>
        </w:r>
      </w:ins>
      <w:r w:rsidR="000655F4">
        <w:rPr>
          <w:rFonts w:cs="Times New Roman"/>
          <w:szCs w:val="24"/>
        </w:rPr>
        <w:t>study</w:t>
      </w:r>
      <w:ins w:id="46" w:author="Blair Hu" w:date="2018-01-03T19:37:00Z">
        <w:r w:rsidR="003F64D1" w:rsidRPr="00BA6715">
          <w:rPr>
            <w:rFonts w:cs="Times New Roman"/>
            <w:szCs w:val="24"/>
          </w:rPr>
          <w:t xml:space="preserve"> to</w:t>
        </w:r>
        <w:r w:rsidR="003F64D1" w:rsidRPr="00651CB5">
          <w:rPr>
            <w:rFonts w:cs="Times New Roman"/>
            <w:szCs w:val="24"/>
          </w:rPr>
          <w:t xml:space="preserve"> systematically investigate </w:t>
        </w:r>
      </w:ins>
      <w:r w:rsidR="00802B92">
        <w:rPr>
          <w:rFonts w:cs="Times New Roman"/>
          <w:szCs w:val="24"/>
        </w:rPr>
        <w:t>using</w:t>
      </w:r>
      <w:ins w:id="47" w:author="Blair Hu" w:date="2018-01-03T19:37:00Z">
        <w:r w:rsidR="003F64D1" w:rsidRPr="00651CB5">
          <w:rPr>
            <w:rFonts w:cs="Times New Roman"/>
            <w:szCs w:val="24"/>
          </w:rPr>
          <w:t xml:space="preserve"> simultaneously recorded bilateral lower-limb neuromechanical signals</w:t>
        </w:r>
      </w:ins>
      <w:ins w:id="48" w:author="Blair Hu" w:date="2018-01-04T22:24:00Z">
        <w:r w:rsidR="008138A4">
          <w:rPr>
            <w:rFonts w:cs="Times New Roman"/>
            <w:szCs w:val="24"/>
          </w:rPr>
          <w:t xml:space="preserve"> </w:t>
        </w:r>
      </w:ins>
      <w:ins w:id="49" w:author="Blair Hu" w:date="2018-01-05T11:13:00Z">
        <w:r w:rsidR="008B5C5B">
          <w:rPr>
            <w:rFonts w:cs="Times New Roman"/>
            <w:szCs w:val="24"/>
          </w:rPr>
          <w:t xml:space="preserve">for </w:t>
        </w:r>
      </w:ins>
      <w:ins w:id="50" w:author="Blair Hu" w:date="2018-01-03T19:37:00Z">
        <w:r w:rsidR="003F64D1" w:rsidRPr="00651CB5">
          <w:rPr>
            <w:rFonts w:cs="Times New Roman"/>
            <w:szCs w:val="24"/>
          </w:rPr>
          <w:t>intent recognition.</w:t>
        </w:r>
        <w:r w:rsidR="003F64D1">
          <w:rPr>
            <w:rFonts w:cs="Times New Roman"/>
            <w:szCs w:val="24"/>
          </w:rPr>
          <w:t xml:space="preserve"> </w:t>
        </w:r>
      </w:ins>
      <w:del w:id="51" w:author="Blair Hu" w:date="2018-01-03T19:33:00Z">
        <w:r w:rsidRPr="003F6278" w:rsidDel="00126851">
          <w:rPr>
            <w:rFonts w:cs="Times New Roman"/>
            <w:szCs w:val="24"/>
          </w:rPr>
          <w:delText xml:space="preserve">Our </w:delText>
        </w:r>
      </w:del>
      <w:ins w:id="52" w:author="Blair Hu" w:date="2018-01-03T19:33:00Z">
        <w:r w:rsidR="00126851">
          <w:rPr>
            <w:rFonts w:cs="Times New Roman"/>
            <w:szCs w:val="24"/>
          </w:rPr>
          <w:t>These</w:t>
        </w:r>
        <w:r w:rsidR="00126851" w:rsidRPr="003F6278">
          <w:rPr>
            <w:rFonts w:cs="Times New Roman"/>
            <w:szCs w:val="24"/>
          </w:rPr>
          <w:t xml:space="preserve"> </w:t>
        </w:r>
      </w:ins>
      <w:r w:rsidRPr="003F6278">
        <w:rPr>
          <w:rFonts w:cs="Times New Roman"/>
          <w:szCs w:val="24"/>
        </w:rPr>
        <w:t xml:space="preserve">results provide a device-agnostic benchmark for intent recognition with bilateral neuromechanical signals and suggest that bilateral sensor fusion can be a simple but effective </w:t>
      </w:r>
      <w:r w:rsidR="00264F10">
        <w:rPr>
          <w:rFonts w:cs="Times New Roman"/>
          <w:szCs w:val="24"/>
        </w:rPr>
        <w:t xml:space="preserve">modular </w:t>
      </w:r>
      <w:r w:rsidRPr="003F6278">
        <w:rPr>
          <w:rFonts w:cs="Times New Roman"/>
          <w:szCs w:val="24"/>
        </w:rPr>
        <w:t xml:space="preserve">strategy for enhancing </w:t>
      </w:r>
      <w:del w:id="53" w:author="Blair Hu" w:date="2018-01-05T11:15:00Z">
        <w:r w:rsidRPr="003F6278" w:rsidDel="00217932">
          <w:rPr>
            <w:rFonts w:cs="Times New Roman"/>
            <w:szCs w:val="24"/>
          </w:rPr>
          <w:delText xml:space="preserve">the </w:delText>
        </w:r>
      </w:del>
      <w:ins w:id="54" w:author="Blair Hu" w:date="2018-01-05T11:17:00Z">
        <w:r w:rsidR="00D5021E">
          <w:rPr>
            <w:rFonts w:cs="Times New Roman"/>
            <w:szCs w:val="24"/>
          </w:rPr>
          <w:t xml:space="preserve">the control of </w:t>
        </w:r>
      </w:ins>
      <w:del w:id="55" w:author="Blair Hu" w:date="2018-01-05T11:17:00Z">
        <w:r w:rsidRPr="003F6278" w:rsidDel="00D5021E">
          <w:rPr>
            <w:rFonts w:cs="Times New Roman"/>
            <w:szCs w:val="24"/>
          </w:rPr>
          <w:delText xml:space="preserve">performance </w:delText>
        </w:r>
      </w:del>
      <w:del w:id="56" w:author="Blair Hu" w:date="2018-01-05T11:15:00Z">
        <w:r w:rsidRPr="003F6278" w:rsidDel="00217932">
          <w:rPr>
            <w:rFonts w:cs="Times New Roman"/>
            <w:szCs w:val="24"/>
          </w:rPr>
          <w:delText xml:space="preserve">of intent recognition </w:delText>
        </w:r>
      </w:del>
      <w:del w:id="57" w:author="Blair Hu" w:date="2018-01-05T11:14:00Z">
        <w:r w:rsidRPr="003F6278" w:rsidDel="007E4261">
          <w:rPr>
            <w:rFonts w:cs="Times New Roman"/>
            <w:szCs w:val="24"/>
          </w:rPr>
          <w:delText>control systems</w:delText>
        </w:r>
        <w:r w:rsidR="009313FF" w:rsidDel="007E4261">
          <w:rPr>
            <w:rFonts w:cs="Times New Roman"/>
            <w:szCs w:val="24"/>
          </w:rPr>
          <w:delText xml:space="preserve"> for </w:delText>
        </w:r>
      </w:del>
      <w:r w:rsidR="003F72E3">
        <w:rPr>
          <w:rFonts w:cs="Times New Roman"/>
          <w:szCs w:val="24"/>
        </w:rPr>
        <w:t>lower-limb</w:t>
      </w:r>
      <w:r w:rsidR="00637453">
        <w:rPr>
          <w:rFonts w:cs="Times New Roman"/>
          <w:szCs w:val="24"/>
        </w:rPr>
        <w:t xml:space="preserve"> </w:t>
      </w:r>
      <w:r w:rsidR="009313FF">
        <w:rPr>
          <w:rFonts w:cs="Times New Roman"/>
          <w:szCs w:val="24"/>
        </w:rPr>
        <w:t>assistive devices</w:t>
      </w:r>
      <w:r w:rsidRPr="003F6278">
        <w:rPr>
          <w:rFonts w:cs="Times New Roman"/>
          <w:szCs w:val="24"/>
        </w:rPr>
        <w:t>.</w:t>
      </w:r>
      <w:r w:rsidR="004A401A">
        <w:rPr>
          <w:rFonts w:cs="Times New Roman"/>
          <w:szCs w:val="24"/>
        </w:rPr>
        <w:t xml:space="preserve"> </w:t>
      </w:r>
      <w:ins w:id="58" w:author="Blair Hu" w:date="2018-01-03T19:40:00Z">
        <w:r w:rsidR="00B700F8">
          <w:rPr>
            <w:rFonts w:cs="Times New Roman"/>
            <w:szCs w:val="24"/>
          </w:rPr>
          <w:t>Finally, w</w:t>
        </w:r>
      </w:ins>
      <w:ins w:id="59" w:author="Blair Hu" w:date="2018-01-03T19:11:00Z">
        <w:r w:rsidR="00AB2AA3">
          <w:rPr>
            <w:rFonts w:cs="Times New Roman"/>
            <w:szCs w:val="24"/>
          </w:rPr>
          <w:t xml:space="preserve">e </w:t>
        </w:r>
      </w:ins>
      <w:ins w:id="60" w:author="Blair Hu" w:date="2018-01-05T11:16:00Z">
        <w:r w:rsidR="002025AD">
          <w:rPr>
            <w:rFonts w:cs="Times New Roman"/>
            <w:szCs w:val="24"/>
          </w:rPr>
          <w:t xml:space="preserve">provide preliminary </w:t>
        </w:r>
      </w:ins>
      <w:r w:rsidR="00CA544E">
        <w:rPr>
          <w:rFonts w:cs="Times New Roman"/>
          <w:szCs w:val="24"/>
        </w:rPr>
        <w:t xml:space="preserve">offline results </w:t>
      </w:r>
      <w:ins w:id="61" w:author="Blair Hu" w:date="2018-01-03T19:38:00Z">
        <w:r w:rsidR="00CA544E">
          <w:rPr>
            <w:rFonts w:cs="Times New Roman"/>
            <w:szCs w:val="24"/>
          </w:rPr>
          <w:t xml:space="preserve">from one above-knee amputee walking with </w:t>
        </w:r>
      </w:ins>
      <w:ins w:id="62" w:author="Blair Hu" w:date="2018-01-03T19:14:00Z">
        <w:r w:rsidR="00CA544E">
          <w:rPr>
            <w:rFonts w:cs="Times New Roman"/>
            <w:szCs w:val="24"/>
          </w:rPr>
          <w:t xml:space="preserve">a </w:t>
        </w:r>
      </w:ins>
      <w:ins w:id="63" w:author="Blair Hu" w:date="2018-01-03T19:12:00Z">
        <w:r w:rsidR="00CA544E">
          <w:rPr>
            <w:rFonts w:cs="Times New Roman"/>
            <w:szCs w:val="24"/>
          </w:rPr>
          <w:t xml:space="preserve">powered </w:t>
        </w:r>
      </w:ins>
      <w:ins w:id="64" w:author="Blair Hu" w:date="2018-01-03T19:14:00Z">
        <w:r w:rsidR="00CA544E">
          <w:rPr>
            <w:rFonts w:cs="Times New Roman"/>
            <w:szCs w:val="24"/>
          </w:rPr>
          <w:t xml:space="preserve">leg </w:t>
        </w:r>
      </w:ins>
      <w:ins w:id="65" w:author="Blair Hu" w:date="2018-01-03T19:12:00Z">
        <w:r w:rsidR="00CA544E">
          <w:rPr>
            <w:rFonts w:cs="Times New Roman"/>
            <w:szCs w:val="24"/>
          </w:rPr>
          <w:t>prosthesis</w:t>
        </w:r>
      </w:ins>
      <w:r w:rsidR="00CA544E">
        <w:rPr>
          <w:rFonts w:cs="Times New Roman"/>
          <w:szCs w:val="24"/>
        </w:rPr>
        <w:t xml:space="preserve"> as a proof-of-concept for</w:t>
      </w:r>
      <w:ins w:id="66" w:author="Blair Hu" w:date="2018-01-03T19:11:00Z">
        <w:r w:rsidR="00AB2AA3">
          <w:rPr>
            <w:rFonts w:cs="Times New Roman"/>
            <w:szCs w:val="24"/>
          </w:rPr>
          <w:t xml:space="preserve"> th</w:t>
        </w:r>
      </w:ins>
      <w:ins w:id="67" w:author="Blair Hu" w:date="2018-01-03T19:35:00Z">
        <w:r w:rsidR="007C0DF9">
          <w:rPr>
            <w:rFonts w:cs="Times New Roman"/>
            <w:szCs w:val="24"/>
          </w:rPr>
          <w:t xml:space="preserve">e generalizability </w:t>
        </w:r>
      </w:ins>
      <w:ins w:id="68" w:author="Blair Hu" w:date="2018-01-03T19:38:00Z">
        <w:r w:rsidR="007C0DF9">
          <w:rPr>
            <w:rFonts w:cs="Times New Roman"/>
            <w:szCs w:val="24"/>
          </w:rPr>
          <w:t xml:space="preserve">and </w:t>
        </w:r>
      </w:ins>
      <w:r w:rsidR="007E2216">
        <w:rPr>
          <w:rFonts w:cs="Times New Roman"/>
          <w:szCs w:val="24"/>
        </w:rPr>
        <w:t>b</w:t>
      </w:r>
      <w:r w:rsidR="004965A3">
        <w:rPr>
          <w:rFonts w:cs="Times New Roman"/>
          <w:szCs w:val="24"/>
        </w:rPr>
        <w:t>ene</w:t>
      </w:r>
      <w:r w:rsidR="007E2216">
        <w:rPr>
          <w:rFonts w:cs="Times New Roman"/>
          <w:szCs w:val="24"/>
        </w:rPr>
        <w:t>f</w:t>
      </w:r>
      <w:r w:rsidR="004965A3">
        <w:rPr>
          <w:rFonts w:cs="Times New Roman"/>
          <w:szCs w:val="24"/>
        </w:rPr>
        <w:t>i</w:t>
      </w:r>
      <w:r w:rsidR="007E2216">
        <w:rPr>
          <w:rFonts w:cs="Times New Roman"/>
          <w:szCs w:val="24"/>
        </w:rPr>
        <w:t>t</w:t>
      </w:r>
      <w:ins w:id="69" w:author="Blair Hu" w:date="2018-01-03T19:38:00Z">
        <w:r w:rsidR="007C0DF9">
          <w:rPr>
            <w:rFonts w:cs="Times New Roman"/>
            <w:szCs w:val="24"/>
          </w:rPr>
          <w:t xml:space="preserve"> </w:t>
        </w:r>
      </w:ins>
      <w:ins w:id="70" w:author="Blair Hu" w:date="2018-01-03T19:35:00Z">
        <w:r w:rsidR="007C0DF9">
          <w:rPr>
            <w:rFonts w:cs="Times New Roman"/>
            <w:szCs w:val="24"/>
          </w:rPr>
          <w:t>of</w:t>
        </w:r>
        <w:r w:rsidR="00D5021E">
          <w:rPr>
            <w:rFonts w:cs="Times New Roman"/>
            <w:szCs w:val="24"/>
          </w:rPr>
          <w:t xml:space="preserve"> </w:t>
        </w:r>
      </w:ins>
      <w:r w:rsidR="007066B2">
        <w:rPr>
          <w:rFonts w:cs="Times New Roman"/>
          <w:szCs w:val="24"/>
        </w:rPr>
        <w:t xml:space="preserve">using </w:t>
      </w:r>
      <w:ins w:id="71" w:author="Blair Hu" w:date="2018-01-04T22:26:00Z">
        <w:r w:rsidR="00C479ED">
          <w:rPr>
            <w:rFonts w:cs="Times New Roman"/>
            <w:szCs w:val="24"/>
          </w:rPr>
          <w:t xml:space="preserve">bilateral </w:t>
        </w:r>
      </w:ins>
      <w:ins w:id="72" w:author="Blair Hu" w:date="2018-01-05T11:18:00Z">
        <w:r w:rsidR="00D5021E">
          <w:rPr>
            <w:rFonts w:cs="Times New Roman"/>
            <w:szCs w:val="24"/>
          </w:rPr>
          <w:t xml:space="preserve">sensor fusion </w:t>
        </w:r>
      </w:ins>
      <w:r w:rsidR="00CA544E">
        <w:rPr>
          <w:rFonts w:cs="Times New Roman"/>
          <w:szCs w:val="24"/>
        </w:rPr>
        <w:t xml:space="preserve">to control an assistive device </w:t>
      </w:r>
      <w:r w:rsidR="00255CF6">
        <w:rPr>
          <w:rFonts w:cs="Times New Roman"/>
          <w:szCs w:val="24"/>
        </w:rPr>
        <w:t>for</w:t>
      </w:r>
      <w:r w:rsidR="00CA544E">
        <w:rPr>
          <w:rFonts w:cs="Times New Roman"/>
          <w:szCs w:val="24"/>
        </w:rPr>
        <w:t xml:space="preserve"> an impaired population</w:t>
      </w:r>
      <w:ins w:id="73" w:author="Blair Hu" w:date="2018-01-03T19:34:00Z">
        <w:r w:rsidR="006B5B75">
          <w:rPr>
            <w:rFonts w:cs="Times New Roman"/>
            <w:szCs w:val="24"/>
          </w:rPr>
          <w:t>.</w:t>
        </w:r>
      </w:ins>
      <w:del w:id="74" w:author="Blair Hu" w:date="2018-01-03T19:37:00Z">
        <w:r w:rsidR="004A401A" w:rsidRPr="00BA6715" w:rsidDel="003F64D1">
          <w:rPr>
            <w:rFonts w:cs="Times New Roman"/>
            <w:szCs w:val="24"/>
          </w:rPr>
          <w:delText>To the best of our knowledge, this is the first study to</w:delText>
        </w:r>
        <w:r w:rsidR="007F1596" w:rsidRPr="00C8361E" w:rsidDel="003F64D1">
          <w:rPr>
            <w:rFonts w:cs="Times New Roman"/>
            <w:szCs w:val="24"/>
          </w:rPr>
          <w:delText xml:space="preserve"> systematically </w:delText>
        </w:r>
        <w:r w:rsidR="00CF0D0E" w:rsidRPr="005F7BF0" w:rsidDel="003F64D1">
          <w:rPr>
            <w:rFonts w:cs="Times New Roman"/>
            <w:szCs w:val="24"/>
          </w:rPr>
          <w:delText xml:space="preserve">investigate </w:delText>
        </w:r>
        <w:r w:rsidR="007F1596" w:rsidRPr="005F7BF0" w:rsidDel="003F64D1">
          <w:rPr>
            <w:rFonts w:cs="Times New Roman"/>
            <w:szCs w:val="24"/>
          </w:rPr>
          <w:delText>the use of</w:delText>
        </w:r>
        <w:r w:rsidR="004A401A" w:rsidRPr="005F7BF0" w:rsidDel="003F64D1">
          <w:rPr>
            <w:rFonts w:cs="Times New Roman"/>
            <w:szCs w:val="24"/>
          </w:rPr>
          <w:delText xml:space="preserve"> simultaneously recorded bilateral </w:delText>
        </w:r>
        <w:r w:rsidR="003F72E3" w:rsidRPr="005F7BF0" w:rsidDel="003F64D1">
          <w:rPr>
            <w:rFonts w:cs="Times New Roman"/>
            <w:szCs w:val="24"/>
          </w:rPr>
          <w:delText>lower-limb</w:delText>
        </w:r>
        <w:r w:rsidR="004A401A" w:rsidRPr="005F7BF0" w:rsidDel="003F64D1">
          <w:rPr>
            <w:rFonts w:cs="Times New Roman"/>
            <w:szCs w:val="24"/>
          </w:rPr>
          <w:delText xml:space="preserve"> neuromechanical signals in an intent recognition </w:delText>
        </w:r>
        <w:r w:rsidR="005107DE" w:rsidRPr="005F7BF0" w:rsidDel="003F64D1">
          <w:rPr>
            <w:rFonts w:cs="Times New Roman"/>
            <w:szCs w:val="24"/>
          </w:rPr>
          <w:delText xml:space="preserve">control </w:delText>
        </w:r>
        <w:r w:rsidR="004A401A" w:rsidRPr="005F7BF0" w:rsidDel="003F64D1">
          <w:rPr>
            <w:rFonts w:cs="Times New Roman"/>
            <w:szCs w:val="24"/>
          </w:rPr>
          <w:delText>framework.</w:delText>
        </w:r>
      </w:del>
    </w:p>
    <w:p w:rsidR="001A2FA3" w:rsidRDefault="001A2FA3" w:rsidP="003F6278">
      <w:pPr>
        <w:spacing w:after="120"/>
        <w:jc w:val="both"/>
        <w:rPr>
          <w:rFonts w:cs="Times New Roman"/>
          <w:szCs w:val="24"/>
        </w:rPr>
      </w:pPr>
    </w:p>
    <w:p w:rsidR="001A2FA3" w:rsidDel="00F77A20" w:rsidRDefault="001A2FA3" w:rsidP="00D9503C">
      <w:pPr>
        <w:pStyle w:val="Heading1"/>
        <w:rPr>
          <w:del w:id="75" w:author="Blair Hu" w:date="2017-12-18T11:36:00Z"/>
        </w:rPr>
      </w:pPr>
    </w:p>
    <w:p w:rsidR="00F77A20" w:rsidRPr="00BA6715" w:rsidRDefault="00F77A20">
      <w:pPr>
        <w:rPr>
          <w:ins w:id="76" w:author="Blair Hu" w:date="2017-12-18T11:47:00Z"/>
        </w:rPr>
        <w:pPrChange w:id="77" w:author="Blair Hu" w:date="2017-12-18T11:47:00Z">
          <w:pPr>
            <w:spacing w:after="120"/>
            <w:jc w:val="both"/>
          </w:pPr>
        </w:pPrChange>
      </w:pPr>
    </w:p>
    <w:p w:rsidR="00EA3D3C" w:rsidRPr="00376CC5" w:rsidRDefault="00EA3D3C" w:rsidP="00D9503C">
      <w:pPr>
        <w:pStyle w:val="Heading1"/>
      </w:pPr>
      <w:r w:rsidRPr="00376CC5">
        <w:lastRenderedPageBreak/>
        <w:t>Introduction</w:t>
      </w:r>
    </w:p>
    <w:p w:rsidR="00770E0E" w:rsidRDefault="00770E0E" w:rsidP="00770E0E">
      <w:pPr>
        <w:spacing w:after="120"/>
        <w:jc w:val="both"/>
        <w:rPr>
          <w:rFonts w:cs="Times New Roman"/>
          <w:szCs w:val="20"/>
        </w:rPr>
      </w:pPr>
      <w:r w:rsidRPr="00770E0E">
        <w:rPr>
          <w:rFonts w:cs="Times New Roman"/>
          <w:szCs w:val="20"/>
        </w:rPr>
        <w:t xml:space="preserve">Worldwide, millions of individuals </w:t>
      </w:r>
      <w:r w:rsidR="00BD21D1">
        <w:rPr>
          <w:rFonts w:cs="Times New Roman"/>
          <w:szCs w:val="20"/>
        </w:rPr>
        <w:t>experience</w:t>
      </w:r>
      <w:r w:rsidRPr="00770E0E">
        <w:rPr>
          <w:rFonts w:cs="Times New Roman"/>
          <w:szCs w:val="20"/>
        </w:rPr>
        <w:t xml:space="preserve"> conditions such as stroke, spinal cord injury, and </w:t>
      </w:r>
      <w:r w:rsidR="00BD21D1">
        <w:rPr>
          <w:rFonts w:cs="Times New Roman"/>
          <w:szCs w:val="20"/>
        </w:rPr>
        <w:t>limb loss</w:t>
      </w:r>
      <w:r w:rsidR="00DA0440">
        <w:rPr>
          <w:rFonts w:cs="Times New Roman"/>
          <w:szCs w:val="20"/>
        </w:rPr>
        <w:t>,</w:t>
      </w:r>
      <w:r w:rsidRPr="00770E0E">
        <w:rPr>
          <w:rFonts w:cs="Times New Roman"/>
          <w:szCs w:val="20"/>
        </w:rPr>
        <w:t xml:space="preserve"> which can </w:t>
      </w:r>
      <w:r w:rsidR="00BD21D1">
        <w:rPr>
          <w:rFonts w:cs="Times New Roman"/>
          <w:szCs w:val="20"/>
        </w:rPr>
        <w:t xml:space="preserve">cause </w:t>
      </w:r>
      <w:r w:rsidRPr="00770E0E">
        <w:rPr>
          <w:rFonts w:cs="Times New Roman"/>
          <w:szCs w:val="20"/>
        </w:rPr>
        <w:t xml:space="preserve">severe and lasting gait impairments that limit functional independence and reduce quality of life </w:t>
      </w:r>
      <w:r w:rsidR="008F3044">
        <w:rPr>
          <w:rFonts w:cs="Times New Roman"/>
          <w:szCs w:val="20"/>
        </w:rPr>
        <w:fldChar w:fldCharType="begin" w:fldLock="1"/>
      </w:r>
      <w:r w:rsidR="00C8361E">
        <w:rPr>
          <w:rFonts w:cs="Times New Roman"/>
          <w:szCs w:val="20"/>
        </w:rPr>
        <w:instrText>ADDIN CSL_CITATION { "citationItems" : [ { "id" : "ITEM-1", "itemData" : { "DOI" : "10.1111/j.1532-5415.2005.00580.x", "ISSN" : "00028614", "PMID" : "16460376", "abstract" : "OBJECTIVES To study the epidemiology of gait disorders in community-residing older adults and their association with death and institutionalization. DESIGN Community-based cohort study. SETTING Bronx County and the research center at Albert Einstein College of Medicine. PARTICIPANTS The Einstein Aging study recruited 488 adults aged 70 to 99 between 1999 and 2001. At entry and during annual visits over 5 years, subjects received clinical evaluations to determine presence of neurological or nonneurological gait abnormalities. MEASUREMENTS Prevalence and incidence of gait disorders based on clinical evaluations and time to institutionalization and death. RESULTS Of 468 subjects (95.9%) with baseline gait evaluations, 168 had abnormal gaits: 70 neurological, 81 nonneurological, and 17 both. Prevalence of abnormal gait was 35.0% (95% confidence interval (CI) = 28.6-42.1). Incidence of abnormal gait was 168.6 per 1,000 person-years (95% CI = 117.4-242.0) and increased with age. Men had a higher incidence of neurological gait abnormalities, whereas women had a higher incidence of nonneurological gaits. Abnormal gaits were associated with greater risk of institutionalization and death (hazard ratio (HR) = 2.2, 95% CI =1.5-3.2). The risk was strongly related to severity of impairment; subjects with moderate to severe gait abnormalities (HR = 3.2, 95% CI = 1.9-5.2) were at higher risk than those with mild gait abnormalities (HR = 1.8, 95% CI = 1.0-2.8). CONCLUSION The incidence and prevalence of gait disorders are high in community-residing older adults and are associated with greater risk of institutionalization and death.", "author" : [ { "dropping-particle" : "", "family" : "Verghese", "given" : "J.", "non-dropping-particle" : "", "parse-names" : false, "suffix" : "" }, { "dropping-particle" : "", "family" : "LeValley", "given" : "A.", "non-dropping-particle" : "", "parse-names" : false, "suffix" : "" }, { "dropping-particle" : "", "family" : "Hall", "given" : "C. B.", "non-dropping-particle" : "", "parse-names" : false, "suffix" : "" }, { "dropping-particle" : "", "family" : "Katz", "given" : "M. J.", "non-dropping-particle" : "", "parse-names" : false, "suffix" : "" }, { "dropping-particle" : "", "family" : "Ambrose", "given" : "A. F.", "non-dropping-particle" : "", "parse-names" : false, "suffix" : "" }, { "dropping-particle" : "", "family" : "Lipton", "given" : "R. B.", "non-dropping-particle" : "", "parse-names" : false, "suffix" : "" } ], "container-title" : "Journal of the American Geriatrics Society", "id" : "ITEM-1", "issue" : "2", "issued" : { "date-parts" : [ [ "2006", "2" ] ] }, "page" : "255-261", "title" : "Epidemiology of Gait Disorders in Community-Residing Older Adults", "type" : "article-journal", "volume" : "54" }, "uris" : [ "http://www.mendeley.com/documents/?uuid=fbcd229f-6844-39f0-9cf2-19811a3e91a2" ] } ], "mendeley" : { "formattedCitation" : "(Verghese et al., 2006)", "plainTextFormattedCitation" : "(Verghese et al., 2006)", "previouslyFormattedCitation" : "(Verghese et al., 2006)" }, "properties" : {  }, "schema" : "https://github.com/citation-style-language/schema/raw/master/csl-citation.json" }</w:instrText>
      </w:r>
      <w:r w:rsidR="008F3044">
        <w:rPr>
          <w:rFonts w:cs="Times New Roman"/>
          <w:szCs w:val="20"/>
        </w:rPr>
        <w:fldChar w:fldCharType="separate"/>
      </w:r>
      <w:r w:rsidR="008F3044" w:rsidRPr="008F3044">
        <w:rPr>
          <w:rFonts w:cs="Times New Roman"/>
          <w:noProof/>
          <w:szCs w:val="20"/>
        </w:rPr>
        <w:t>(Verghese et al., 2006)</w:t>
      </w:r>
      <w:r w:rsidR="008F3044">
        <w:rPr>
          <w:rFonts w:cs="Times New Roman"/>
          <w:szCs w:val="20"/>
        </w:rPr>
        <w:fldChar w:fldCharType="end"/>
      </w:r>
      <w:r w:rsidRPr="00770E0E">
        <w:rPr>
          <w:rFonts w:cs="Times New Roman"/>
          <w:szCs w:val="20"/>
        </w:rPr>
        <w:t xml:space="preserve">. </w:t>
      </w:r>
      <w:r w:rsidR="00BD21D1">
        <w:rPr>
          <w:rFonts w:cs="Times New Roman"/>
          <w:szCs w:val="20"/>
        </w:rPr>
        <w:t>R</w:t>
      </w:r>
      <w:r w:rsidRPr="00770E0E">
        <w:rPr>
          <w:rFonts w:cs="Times New Roman"/>
          <w:szCs w:val="20"/>
        </w:rPr>
        <w:t xml:space="preserve">ecent advances in mechatronic design and embedded systems have </w:t>
      </w:r>
      <w:r w:rsidR="00E1649F">
        <w:rPr>
          <w:rFonts w:cs="Times New Roman"/>
          <w:szCs w:val="20"/>
        </w:rPr>
        <w:t xml:space="preserve">also </w:t>
      </w:r>
      <w:r w:rsidRPr="00770E0E">
        <w:rPr>
          <w:rFonts w:cs="Times New Roman"/>
          <w:szCs w:val="20"/>
        </w:rPr>
        <w:t>led to the proliferation of wearable assistive devices</w:t>
      </w:r>
      <w:r w:rsidR="00BD21D1">
        <w:rPr>
          <w:rFonts w:cs="Times New Roman"/>
          <w:szCs w:val="20"/>
        </w:rPr>
        <w:t xml:space="preserve"> that can provide locomotion assistance by actuating </w:t>
      </w:r>
      <w:r w:rsidR="003F72E3">
        <w:rPr>
          <w:rFonts w:cs="Times New Roman"/>
          <w:szCs w:val="20"/>
        </w:rPr>
        <w:t>lower-limb</w:t>
      </w:r>
      <w:r w:rsidR="00BD21D1">
        <w:rPr>
          <w:rFonts w:cs="Times New Roman"/>
          <w:szCs w:val="20"/>
        </w:rPr>
        <w:t xml:space="preserve"> joints. Such devices include</w:t>
      </w:r>
      <w:r w:rsidRPr="00770E0E">
        <w:rPr>
          <w:rFonts w:cs="Times New Roman"/>
          <w:szCs w:val="20"/>
        </w:rPr>
        <w:t xml:space="preserve"> robotic </w:t>
      </w:r>
      <w:r w:rsidR="003F72E3">
        <w:rPr>
          <w:rFonts w:cs="Times New Roman"/>
          <w:szCs w:val="20"/>
        </w:rPr>
        <w:t>lower-limb</w:t>
      </w:r>
      <w:r w:rsidRPr="00770E0E">
        <w:rPr>
          <w:rFonts w:cs="Times New Roman"/>
          <w:szCs w:val="20"/>
        </w:rPr>
        <w:t xml:space="preserve"> prostheses, orthoses, and exoskeletons</w:t>
      </w:r>
      <w:r w:rsidR="008F3044">
        <w:rPr>
          <w:rFonts w:cs="Times New Roman"/>
          <w:szCs w:val="20"/>
        </w:rPr>
        <w:t xml:space="preserve"> </w:t>
      </w:r>
      <w:r w:rsidR="008F3044">
        <w:rPr>
          <w:rFonts w:cs="Times New Roman"/>
          <w:szCs w:val="20"/>
        </w:rPr>
        <w:fldChar w:fldCharType="begin" w:fldLock="1"/>
      </w:r>
      <w:r w:rsidR="00942EF4">
        <w:rPr>
          <w:rFonts w:cs="Times New Roman"/>
          <w:szCs w:val="20"/>
        </w:rPr>
        <w:instrText>ADDIN CSL_CITATION { "citationItems" : [ { "id" : "ITEM-1", "itemData" : { "author" : [ { "dropping-particle" : "", "family" : "Ottobock", "given" : "", "non-dropping-particle" : "", "parse-names" : false, "suffix" : "" } ], "id" : "ITEM-1", "issued" : { "date-parts" : [ [ "2016" ] ] }, "title" : "C-Brace: Instructions for use", "type" : "article-journal" }, "uris" : [ "http://www.mendeley.com/documents/?uuid=2d5cccc2-457c-357a-a7af-9124d7eb7436" ] }, { "id" : "ITEM-2", "itemData" : { "URL" : "http://www.ottobockus.com/media/local-media/prosthetics/lower-limb/c-leg/files/cleg4-ifu.pdf", "accessed" : { "date-parts" : [ [ "2017", "8", "11" ] ] }, "author" : [ { "dropping-particle" : "", "family" : "Ottobock", "given" : "", "non-dropping-particle" : "", "parse-names" : false, "suffix" : "" } ], "id" : "ITEM-2", "issued" : { "date-parts" : [ [ "2015" ] ] }, "title" : "C-Leg 4: Instructions for use.", "type" : "webpage" }, "uris" : [ "http://www.mendeley.com/documents/?uuid=b27e75ce-b2a7-3796-ab36-3e16377f6d68" ] }, { "id" : "ITEM-3", "itemData" : { "DOI" : "10.1109/TNSRE.2016.2521160", "ISSN" : "1534-4320", "author" : [ { "dropping-particle" : "", "family" : "Young", "given" : "A. J.", "non-dropping-particle" : "", "parse-names" : false, "suffix" : "" }, { "dropping-particle" : "", "family" : "Ferris", "given" : "D. P.", "non-dropping-particle" : "", "parse-names" : false, "suffix" : "" } ], "container-title" : "IEEE Transactions on Neural Systems and Rehabilitation Engineering", "id" : "ITEM-3", "issue" : "2", "issued" : { "date-parts" : [ [ "2017", "2" ] ] }, "page" : "171-182", "title" : "State of the Art and Future Directions for Lower Limb Robotic Exoskeletons", "type" : "article-journal", "volume" : "25" }, "uris" : [ "http://www.mendeley.com/documents/?uuid=99dcee6e-299c-3c57-93e6-c9b0a8ef50c4" ] }, { "id" : "ITEM-4", "itemData" : { "DOI" : "10.1109/TBME.2009.2034734", "ISSN" : "0018-9294", "PMID" : "19846361", "abstract" : "This paper describes a control architecture and intent recognition approach for the real-time supervisory control of a powered lower limb prosthesis. The approach infers user intent to stand, sit, or walk, by recognizing patterns in prosthesis sensor data in real time, without the need for instrumentation of the sound-side leg. Specifically, the intent recognizer utilizes time-based features extracted from frames of prosthesis signals, which are subsequently reduced to a lower dimensionality (for computational efficiency). These data are initially used to train intent models, which classify the patterns as standing, sitting, or walking. The trained models are subsequently used to infer the user's intent in real time. In addition to describing the generalized control approach, this paper describes the implementation of this approach on a single unilateral transfemoral amputee subject and demonstrates via experiments the effectiveness of the approach. In the real-time supervisory control experiments, the intent recognizer identified all 90 activity-mode transitions, switching the underlying middle-level controllers without any perceivable delay by the user. The intent recognizer also identified six activity-mode transitions, which were not intended by the user. Due to the intentional overlapping functionality of the middle-level controllers, the incorrect classifications neither caused problems in functionality, nor were perceived by the user.", "author" : [ { "dropping-particle" : "", "family" : "Varol", "given" : "H.A.", "non-dropping-particle" : "", "parse-names" : false, "suffix" : "" }, { "dropping-particle" : "", "family" : "Sup", "given" : "F.", "non-dropping-particle" : "", "parse-names" : false, "suffix" : "" }, { "dropping-particle" : "", "family" : "Goldfarb", "given" : "M.", "non-dropping-particle" : "", "parse-names" : false, "suffix" : "" } ], "container-title" : "IEEE Transactions on Biomedical Engineering", "id" : "ITEM-4", "issue" : "3", "issued" : { "date-parts" : [ [ "2010", "3" ] ] }, "page" : "542-551", "title" : "Multiclass Real-Time Intent Recognition of a Powered Lower Limb Prosthesis", "type" : "article-journal", "volume" : "57" }, "uris" : [ "http://www.mendeley.com/documents/?uuid=f1ea5567-1ff3-3e74-a193-b8e6deec9012" ] }, { "id" : "ITEM-5", "itemData" : { "DOI" : "10.1115/1.4007181", "ISSN" : "1932-6181", "PMID" : "23505407", "abstract" : "Efforts have recently been reported by several research groups on the development of computer-controlled lower limb orthoses to enable legged locomotion in persons with paraplegia. Such systems must employ a control framework that provides essential movements to the paraplegic user (i.e., sitting, standing, and walking), and ideally enable the user to autonomously command these various movements in a safe, reliable, and intuitive manner. This paper describes a control method that enables a paraplegic user to perform sitting, standing, and walking movements, which are commanded based on postural information measured by the device. The proposed user interface and control structure was implemented on a powered lower limb orthosis, and the system was tested on a paraplegic subject with a T10 complete injury. Experimental data is presented that indicates the ability of the proposed control architecture to provide appropriate user-initiated control of sitting, standing, and walking. The authors also provide a link to a video that qualitatively demonstrates the user's ability to independently control basic movements via the proposed control method.", "author" : [ { "dropping-particle" : "", "family" : "Quintero", "given" : "H. A", "non-dropping-particle" : "", "parse-names" : false, "suffix" : "" }, { "dropping-particle" : "", "family" : "Farris", "given" : "R. J", "non-dropping-particle" : "", "parse-names" : false, "suffix" : "" }, { "dropping-particle" : "", "family" : "Goldfarb", "given" : "M.", "non-dropping-particle" : "", "parse-names" : false, "suffix" : "" } ], "container-title" : "Journal of medical devices", "id" : "ITEM-5", "issue" : "4", "issued" : { "date-parts" : [ [ "2012", "12", "12" ] ] }, "page" : "0410031", "publisher" : "American Society of Mechanical Engineers", "title" : "A Method for the Autonomous Control of Lower Limb Exo-skeletons for Persons with Paraplegia.", "type" : "article-journal", "volume" : "6" }, "uris" : [ "http://www.mendeley.com/documents/?uuid=ed94d605-b8cb-305f-94b0-5f81f4aea188" ] }, { "id" : "ITEM-6", "itemData" : { "DOI" : "10.1186/s12984-016-0150-9", "ISSN" : "1743-0003", "author" : [ { "dropping-particle" : "", "family" : "Panizzolo", "given" : "F. A.", "non-dropping-particle" : "", "parse-names" : false, "suffix" : "" }, { "dropping-particle" : "", "family" : "Galiana", "given" : "I.", "non-dropping-particle" : "", "parse-names" : false, "suffix" : "" }, { "dropping-particle" : "", "family" : "Asbeck", "given" : "A. T.", "non-dropping-particle" : "", "parse-names" : false, "suffix" : "" }, { "dropping-particle" : "", "family" : "Siviy", "given" : "C.", "non-dropping-particle" : "", "parse-names" : false, "suffix" : "" }, { "dropping-particle" : "", "family" : "Schmidt", "given" : "K.", "non-dropping-particle" : "", "parse-names" : false, "suffix" : "" }, { "dropping-particle" : "", "family" : "Holt", "given" : "K. G.", "non-dropping-particle" : "", "parse-names" : false, "suffix" : "" }, { "dropping-particle" : "", "family" : "Walsh", "given" : "C. J.", "non-dropping-particle" : "", "parse-names" : false, "suffix" : "" } ], "container-title" : "Journal of NeuroEngineering and Rehabilitation", "id" : "ITEM-6", "issue" : "1", "issued" : { "date-parts" : [ [ "2016", "12", "12" ] ] }, "page" : "43", "title" : "A biologically-inspired multi-joint soft exosuit that can reduce the energy cost of loaded walking", "type" : "article-journal", "volume" : "13" }, "uris" : [ "http://www.mendeley.com/documents/?uuid=911c3dc5-96e4-331a-bdcd-7c9e212abfc6" ] }, { "id" : "ITEM-7", "itemData" : { "DOI" : "10.1186/1743-0003-11-80", "ISSN" : "1743-0003", "PMID" : "24885527", "abstract" : "BACKGROUND Many soldiers are expected to carry heavy loads over extended distances, often resulting in physical and mental fatigue. In this study, the design and testing of an autonomous leg exoskeleton is presented. The aim of the device is to reduce the energetic cost of loaded walking. In addition, we present the Augmentation Factor, a general framework of exoskeletal performance that unifies our results with the varying abilities of previously developed exoskeletons. METHODS We developed an autonomous battery powered exoskeleton that is capable of providing substantial levels of positive mechanical power to the ankle during the push-off region of stance phase. We measured the metabolic energy consumption of seven subjects walking on a level treadmill at 1.5 m/s, while wearing a 23 kg vest. RESULTS During the push-off portion of the stance phase, the exoskeleton applied positive mechanical power with an average across the gait cycle equal to 23 \u00b1 2 W (11.5 W per ankle). Use of the autonomous leg exoskeleton significantly reduced the metabolic cost of walking by 36 \u00b1 12 W, which was an improvement of 8 \u00b1 3% (p = 0.025) relative to the control condition of not wearing the exoskeleton. CONCLUSIONS In the design of leg exoskeletons, the results of this study highlight the importance of minimizing exoskeletal power dissipation and added limb mass, while providing substantial positive power during the walking gait cycle.", "author" : [ { "dropping-particle" : "", "family" : "Mooney", "given" : "L. M.", "non-dropping-particle" : "", "parse-names" : false, "suffix" : "" }, { "dropping-particle" : "", "family" : "Rouse", "given" : "E. J.", "non-dropping-particle" : "", "parse-names" : false, "suffix" : "" }, { "dropping-particle" : "", "family" : "Herr", "given" : "H. M.", "non-dropping-particle" : "", "parse-names" : false, "suffix" : "" } ], "container-title" : "Journal of NeuroEngineering and Rehabilitation", "id" : "ITEM-7", "issue" : "1", "issued" : { "date-parts" : [ [ "2014", "5", "9" ] ] }, "page" : "80", "title" : "Autonomous exoskeleton reduces metabolic cost of human walking during load carriage", "type" : "article-journal", "volume" : "11" }, "uris" : [ "http://www.mendeley.com/documents/?uuid=041001f9-0fb8-323d-b942-c224012381b5" ] } ], "mendeley" : { "formattedCitation" : "(Mooney, Rouse, &amp; Herr, 2014; Ottobock, 2015, 2016; Panizzolo et al., 2016; Quintero, Farris, &amp; Goldfarb, 2012; Varol, Sup, &amp; Goldfarb, 2010; A. J. Young &amp; Ferris, 2017)", "manualFormatting" : "(e.g. Mooney, Rouse, &amp; Herr, 2014; Ottobock, 2015, 2016; Panizzolo et al., 2016; Quintero, Farris, &amp; Goldfarb, 2012; Varol, Sup, &amp; Goldfarb, 2010; Young &amp; Ferris, 2017)", "plainTextFormattedCitation" : "(Mooney, Rouse, &amp; Herr, 2014; Ottobock, 2015, 2016; Panizzolo et al., 2016; Quintero, Farris, &amp; Goldfarb, 2012; Varol, Sup, &amp; Goldfarb, 2010; A. J. Young &amp; Ferris, 2017)", "previouslyFormattedCitation" : "(Mooney, Rouse, &amp; Herr, 2014; Ottobock, 2015, 2016; Panizzolo et al., 2016; Quintero, Farris, &amp; Goldfarb, 2012; Varol, Sup, &amp; Goldfarb, 2010; A. J. Young &amp; Ferris, 2017)" }, "properties" : {  }, "schema" : "https://github.com/citation-style-language/schema/raw/master/csl-citation.json" }</w:instrText>
      </w:r>
      <w:r w:rsidR="008F3044">
        <w:rPr>
          <w:rFonts w:cs="Times New Roman"/>
          <w:szCs w:val="20"/>
        </w:rPr>
        <w:fldChar w:fldCharType="separate"/>
      </w:r>
      <w:r w:rsidR="008F3044" w:rsidRPr="008F3044">
        <w:rPr>
          <w:rFonts w:cs="Times New Roman"/>
          <w:noProof/>
          <w:szCs w:val="20"/>
        </w:rPr>
        <w:t>(</w:t>
      </w:r>
      <w:r w:rsidR="008F3044" w:rsidRPr="008F3044">
        <w:rPr>
          <w:rFonts w:cs="Times New Roman"/>
          <w:i/>
          <w:noProof/>
          <w:szCs w:val="20"/>
        </w:rPr>
        <w:t xml:space="preserve">e.g. </w:t>
      </w:r>
      <w:r w:rsidR="008F3044" w:rsidRPr="008F3044">
        <w:rPr>
          <w:rFonts w:cs="Times New Roman"/>
          <w:noProof/>
          <w:szCs w:val="20"/>
        </w:rPr>
        <w:t xml:space="preserve">Mooney, Rouse, &amp; Herr, 2014; </w:t>
      </w:r>
      <w:del w:id="78" w:author="Blair Hu" w:date="2018-01-03T20:11:00Z">
        <w:r w:rsidR="00DB36FD" w:rsidDel="00C8361E">
          <w:rPr>
            <w:rFonts w:cs="Times New Roman"/>
            <w:noProof/>
            <w:szCs w:val="20"/>
          </w:rPr>
          <w:fldChar w:fldCharType="begin" w:fldLock="1"/>
        </w:r>
        <w:r w:rsidR="00DB36FD" w:rsidDel="00C8361E">
          <w:rPr>
            <w:rFonts w:cs="Times New Roman"/>
            <w:noProof/>
            <w:szCs w:val="20"/>
          </w:rPr>
          <w:delInstrText>ADDIN CSL_CITATION { "citationItems" : [ { "id" : "ITEM-1", "itemData" : { "DOI" : "10.1109/TMECH.2017.2704521", "ISSN" : "1083-4435", "author" : [ { "dropping-particle" : "", "family" : "Shepherd", "given" : "Max K.", "non-dropping-particle" : "", "parse-names" : false, "suffix" : "" }, { "dropping-particle" : "", "family" : "Rouse", "given" : "Elliott J.", "non-dropping-particle" : "", "parse-names" : false, "suffix" : "" } ], "container-title" : "IEEE/ASME Transactions on Mechatronics", "id" : "ITEM-1", "issue" : "4", "issued" : { "date-parts" : [ [ "2017", "8" ] ] }, "page" : "1695-1704", "title" : "Design and Validation of a Torque-Controllable Knee Exoskeleton for Sit-to-Stand Assistance", "type" : "article-journal", "volume" : "22" }, "uris" : [ "http://www.mendeley.com/documents/?uuid=423b2e79-6669-37d8-8bec-7566e21051a7" ] } ], "mendeley" : { "formattedCitation" : "(Shepherd &amp; Rouse, 2017)", "manualFormatting" : "Shepherd &amp; Rouse, 2017;", "plainTextFormattedCitation" : "(Shepherd &amp; Rouse, 2017)", "previouslyFormattedCitation" : "(Shepherd &amp; Rouse, 2017)" }, "properties" : { "noteIndex" : 0 }, "schema" : "https://github.com/citation-style-language/schema/raw/master/csl-citation.json" }</w:delInstrText>
        </w:r>
        <w:r w:rsidR="00DB36FD" w:rsidDel="00C8361E">
          <w:rPr>
            <w:rFonts w:cs="Times New Roman"/>
            <w:noProof/>
            <w:szCs w:val="20"/>
          </w:rPr>
          <w:fldChar w:fldCharType="separate"/>
        </w:r>
        <w:r w:rsidR="00DB36FD" w:rsidRPr="00DB36FD" w:rsidDel="00C8361E">
          <w:rPr>
            <w:rFonts w:cs="Times New Roman"/>
            <w:noProof/>
            <w:szCs w:val="20"/>
          </w:rPr>
          <w:delText>Shepherd &amp; Rouse, 2017</w:delText>
        </w:r>
        <w:r w:rsidR="00DB36FD" w:rsidDel="00C8361E">
          <w:rPr>
            <w:rFonts w:cs="Times New Roman"/>
            <w:noProof/>
            <w:szCs w:val="20"/>
          </w:rPr>
          <w:delText>;</w:delText>
        </w:r>
        <w:r w:rsidR="00DB36FD" w:rsidDel="00C8361E">
          <w:rPr>
            <w:rFonts w:cs="Times New Roman"/>
            <w:noProof/>
            <w:szCs w:val="20"/>
          </w:rPr>
          <w:fldChar w:fldCharType="end"/>
        </w:r>
        <w:r w:rsidR="00DB36FD" w:rsidDel="00C8361E">
          <w:rPr>
            <w:rFonts w:cs="Times New Roman"/>
            <w:noProof/>
            <w:szCs w:val="20"/>
          </w:rPr>
          <w:delText xml:space="preserve"> </w:delText>
        </w:r>
      </w:del>
      <w:r w:rsidR="008F3044" w:rsidRPr="008F3044">
        <w:rPr>
          <w:rFonts w:cs="Times New Roman"/>
          <w:noProof/>
          <w:szCs w:val="20"/>
        </w:rPr>
        <w:t>Ottobock, 2015, 2016; Panizzolo et al., 2016; Quintero, Farris, &amp; Goldfarb, 2012; Varol, Sup, &amp; Goldfarb, 2010; Young &amp; Ferris, 2017)</w:t>
      </w:r>
      <w:r w:rsidR="008F3044">
        <w:rPr>
          <w:rFonts w:cs="Times New Roman"/>
          <w:szCs w:val="20"/>
        </w:rPr>
        <w:fldChar w:fldCharType="end"/>
      </w:r>
      <w:r w:rsidRPr="00770E0E">
        <w:rPr>
          <w:rFonts w:cs="Times New Roman"/>
          <w:szCs w:val="20"/>
        </w:rPr>
        <w:t xml:space="preserve">. Compared to their mechanically passive counterparts, powered devices can be controlled to </w:t>
      </w:r>
      <w:r w:rsidR="00191D26">
        <w:rPr>
          <w:rFonts w:cs="Times New Roman"/>
          <w:szCs w:val="20"/>
        </w:rPr>
        <w:t xml:space="preserve">actively </w:t>
      </w:r>
      <w:r w:rsidRPr="00770E0E">
        <w:rPr>
          <w:rFonts w:cs="Times New Roman"/>
          <w:szCs w:val="20"/>
        </w:rPr>
        <w:t>change their mechanical properties between different locomotor activities (</w:t>
      </w:r>
      <w:r w:rsidRPr="00770E0E">
        <w:rPr>
          <w:rFonts w:cs="Times New Roman"/>
          <w:i/>
          <w:szCs w:val="20"/>
        </w:rPr>
        <w:t>e.g.</w:t>
      </w:r>
      <w:r w:rsidRPr="00770E0E">
        <w:rPr>
          <w:rFonts w:cs="Times New Roman"/>
          <w:szCs w:val="20"/>
        </w:rPr>
        <w:t xml:space="preserve"> level ground, stairs)</w:t>
      </w:r>
      <w:r w:rsidR="005E141C">
        <w:rPr>
          <w:rFonts w:cs="Times New Roman"/>
          <w:szCs w:val="20"/>
        </w:rPr>
        <w:t xml:space="preserve"> and to inject energy into the system (</w:t>
      </w:r>
      <w:r w:rsidR="005E141C" w:rsidRPr="005E141C">
        <w:rPr>
          <w:rFonts w:cs="Times New Roman"/>
          <w:i/>
          <w:szCs w:val="20"/>
        </w:rPr>
        <w:t>e.g.</w:t>
      </w:r>
      <w:r w:rsidR="005E141C">
        <w:rPr>
          <w:rFonts w:cs="Times New Roman"/>
          <w:szCs w:val="20"/>
        </w:rPr>
        <w:t xml:space="preserve"> powered plantarflexion in late stance)</w:t>
      </w:r>
      <w:r w:rsidRPr="00770E0E">
        <w:rPr>
          <w:rFonts w:cs="Times New Roman"/>
          <w:szCs w:val="20"/>
        </w:rPr>
        <w:t xml:space="preserve">. However, to maximize the potential benefits of powered assistance and </w:t>
      </w:r>
      <w:r w:rsidR="002D6367">
        <w:rPr>
          <w:rFonts w:cs="Times New Roman"/>
          <w:szCs w:val="20"/>
        </w:rPr>
        <w:t xml:space="preserve">to </w:t>
      </w:r>
      <w:r w:rsidRPr="00770E0E">
        <w:rPr>
          <w:rFonts w:cs="Times New Roman"/>
          <w:szCs w:val="20"/>
        </w:rPr>
        <w:t>avoid disrupting the gait cyc</w:t>
      </w:r>
      <w:r w:rsidR="00191D26">
        <w:rPr>
          <w:rFonts w:cs="Times New Roman"/>
          <w:szCs w:val="20"/>
        </w:rPr>
        <w:t xml:space="preserve">le, these devices must predict </w:t>
      </w:r>
      <w:r w:rsidR="00BE1F7C">
        <w:rPr>
          <w:rFonts w:cs="Times New Roman"/>
          <w:szCs w:val="20"/>
        </w:rPr>
        <w:t xml:space="preserve">state </w:t>
      </w:r>
      <w:r w:rsidRPr="00770E0E">
        <w:rPr>
          <w:rFonts w:cs="Times New Roman"/>
          <w:szCs w:val="20"/>
        </w:rPr>
        <w:t>changes before they occur. Currently, though, most control systems for these assistive devices require the user to explicitly indicate an intended transition with a key fob or an unnatural pre-programmed motion pattern (</w:t>
      </w:r>
      <w:r w:rsidRPr="00770E0E">
        <w:rPr>
          <w:rFonts w:cs="Times New Roman"/>
          <w:i/>
          <w:szCs w:val="20"/>
        </w:rPr>
        <w:t>e.g.</w:t>
      </w:r>
      <w:r w:rsidRPr="00770E0E">
        <w:rPr>
          <w:rFonts w:cs="Times New Roman"/>
          <w:szCs w:val="20"/>
        </w:rPr>
        <w:t xml:space="preserve"> bouncing up and down on the Ottobock C-Leg) </w:t>
      </w:r>
      <w:r w:rsidR="007969F2">
        <w:rPr>
          <w:rFonts w:cs="Times New Roman"/>
          <w:szCs w:val="20"/>
        </w:rPr>
        <w:fldChar w:fldCharType="begin" w:fldLock="1"/>
      </w:r>
      <w:r w:rsidR="00C8361E">
        <w:rPr>
          <w:rFonts w:cs="Times New Roman"/>
          <w:szCs w:val="20"/>
        </w:rPr>
        <w:instrText>ADDIN CSL_CITATION { "citationItems" : [ { "id" : "ITEM-1", "itemData" : { "URL" : "http://www.ottobockus.com/media/local-media/prosthetics/lower-limb/c-leg/files/cleg4-ifu.pdf", "accessed" : { "date-parts" : [ [ "2017", "8", "11" ] ] }, "author" : [ { "dropping-particle" : "", "family" : "Ottobock", "given" : "", "non-dropping-particle" : "", "parse-names" : false, "suffix" : "" } ], "id" : "ITEM-1", "issued" : { "date-parts" : [ [ "2015" ] ] }, "title" : "C-Leg 4: Instructions for use.", "type" : "webpage" }, "uris" : [ "http://www.mendeley.com/documents/?uuid=b27e75ce-b2a7-3796-ab36-3e16377f6d68" ] } ], "mendeley" : { "formattedCitation" : "(Ottobock, 2015)", "plainTextFormattedCitation" : "(Ottobock, 2015)", "previouslyFormattedCitation" : "(Ottobock, 2015)" }, "properties" : {  }, "schema" : "https://github.com/citation-style-language/schema/raw/master/csl-citation.json" }</w:instrText>
      </w:r>
      <w:r w:rsidR="007969F2">
        <w:rPr>
          <w:rFonts w:cs="Times New Roman"/>
          <w:szCs w:val="20"/>
        </w:rPr>
        <w:fldChar w:fldCharType="separate"/>
      </w:r>
      <w:r w:rsidR="007969F2" w:rsidRPr="007969F2">
        <w:rPr>
          <w:rFonts w:cs="Times New Roman"/>
          <w:noProof/>
          <w:szCs w:val="20"/>
        </w:rPr>
        <w:t>(Ottobock, 2015)</w:t>
      </w:r>
      <w:r w:rsidR="007969F2">
        <w:rPr>
          <w:rFonts w:cs="Times New Roman"/>
          <w:szCs w:val="20"/>
        </w:rPr>
        <w:fldChar w:fldCharType="end"/>
      </w:r>
      <w:r w:rsidRPr="00770E0E">
        <w:rPr>
          <w:rFonts w:cs="Times New Roman"/>
          <w:szCs w:val="20"/>
        </w:rPr>
        <w:t xml:space="preserve">. Although the human-machine control interface varies among </w:t>
      </w:r>
      <w:r w:rsidR="003F72E3">
        <w:rPr>
          <w:rFonts w:cs="Times New Roman"/>
          <w:szCs w:val="20"/>
        </w:rPr>
        <w:t>lower-limb</w:t>
      </w:r>
      <w:r w:rsidRPr="00770E0E">
        <w:rPr>
          <w:rFonts w:cs="Times New Roman"/>
          <w:szCs w:val="20"/>
        </w:rPr>
        <w:t xml:space="preserve"> </w:t>
      </w:r>
      <w:r w:rsidR="00BD21D1">
        <w:rPr>
          <w:rFonts w:cs="Times New Roman"/>
          <w:szCs w:val="20"/>
        </w:rPr>
        <w:t>assistive devices</w:t>
      </w:r>
      <w:r w:rsidRPr="00770E0E">
        <w:rPr>
          <w:rFonts w:cs="Times New Roman"/>
          <w:szCs w:val="20"/>
        </w:rPr>
        <w:t>, their control systems share similar ideals. To restore normal walking ability, they should accurately infer and execute the user’s locomotor intent in a manner that is automatic, seamless, and intuitive to the user.</w:t>
      </w:r>
    </w:p>
    <w:p w:rsidR="00D068D4" w:rsidRDefault="00770E0E" w:rsidP="00813F7F">
      <w:pPr>
        <w:spacing w:after="120"/>
        <w:ind w:firstLine="360"/>
        <w:jc w:val="both"/>
        <w:rPr>
          <w:rFonts w:cs="Times New Roman"/>
          <w:szCs w:val="20"/>
        </w:rPr>
      </w:pPr>
      <w:r w:rsidRPr="00770E0E">
        <w:rPr>
          <w:rFonts w:cs="Times New Roman"/>
          <w:szCs w:val="20"/>
        </w:rPr>
        <w:t xml:space="preserve">To more intuitively infer the user’s locomotor intent for control, intent recognition has been successfully developed </w:t>
      </w:r>
      <w:r w:rsidR="00321EBB">
        <w:rPr>
          <w:rFonts w:cs="Times New Roman"/>
          <w:szCs w:val="20"/>
        </w:rPr>
        <w:t xml:space="preserve">for </w:t>
      </w:r>
      <w:r w:rsidR="000036F2">
        <w:rPr>
          <w:rFonts w:cs="Times New Roman"/>
          <w:szCs w:val="20"/>
        </w:rPr>
        <w:t xml:space="preserve">and </w:t>
      </w:r>
      <w:r w:rsidR="00E60220">
        <w:rPr>
          <w:rFonts w:cs="Times New Roman"/>
          <w:szCs w:val="20"/>
        </w:rPr>
        <w:t xml:space="preserve">primarily </w:t>
      </w:r>
      <w:r w:rsidR="000036F2">
        <w:rPr>
          <w:rFonts w:cs="Times New Roman"/>
          <w:szCs w:val="20"/>
        </w:rPr>
        <w:t xml:space="preserve">applied </w:t>
      </w:r>
      <w:r w:rsidR="00321EBB">
        <w:rPr>
          <w:rFonts w:cs="Times New Roman"/>
          <w:szCs w:val="20"/>
        </w:rPr>
        <w:t>to</w:t>
      </w:r>
      <w:r w:rsidRPr="00770E0E">
        <w:rPr>
          <w:rFonts w:cs="Times New Roman"/>
          <w:szCs w:val="20"/>
        </w:rPr>
        <w:t xml:space="preserve"> powered </w:t>
      </w:r>
      <w:r w:rsidR="003F72E3">
        <w:rPr>
          <w:rFonts w:cs="Times New Roman"/>
          <w:szCs w:val="20"/>
        </w:rPr>
        <w:t>lower-limb</w:t>
      </w:r>
      <w:r w:rsidRPr="00770E0E">
        <w:rPr>
          <w:rFonts w:cs="Times New Roman"/>
          <w:szCs w:val="20"/>
        </w:rPr>
        <w:t xml:space="preserve"> prostheses as an alternative strategy for predicting the appropriate assistance to provide</w:t>
      </w:r>
      <w:r w:rsidR="00F31901">
        <w:rPr>
          <w:rFonts w:cs="Times New Roman"/>
          <w:szCs w:val="20"/>
        </w:rPr>
        <w:t>.</w:t>
      </w:r>
      <w:r w:rsidR="001C3714">
        <w:rPr>
          <w:rFonts w:cs="Times New Roman"/>
          <w:szCs w:val="20"/>
        </w:rPr>
        <w:t xml:space="preserve"> </w:t>
      </w:r>
      <w:ins w:id="79" w:author="Blair Hu" w:date="2018-01-03T20:28:00Z">
        <w:r w:rsidR="00F86CF4">
          <w:rPr>
            <w:rFonts w:cs="Times New Roman"/>
            <w:szCs w:val="20"/>
          </w:rPr>
          <w:t>We define the i</w:t>
        </w:r>
      </w:ins>
      <w:ins w:id="80" w:author="Blair Hu" w:date="2018-01-03T20:12:00Z">
        <w:r w:rsidR="004A6D77">
          <w:rPr>
            <w:rFonts w:cs="Times New Roman"/>
            <w:szCs w:val="20"/>
          </w:rPr>
          <w:t>ntent</w:t>
        </w:r>
      </w:ins>
      <w:ins w:id="81" w:author="Blair Hu" w:date="2018-01-03T20:16:00Z">
        <w:r w:rsidR="004A6D77">
          <w:rPr>
            <w:rFonts w:cs="Times New Roman"/>
            <w:szCs w:val="20"/>
          </w:rPr>
          <w:t xml:space="preserve"> recognition</w:t>
        </w:r>
      </w:ins>
      <w:ins w:id="82" w:author="Blair Hu" w:date="2018-01-03T20:12:00Z">
        <w:r w:rsidR="00143250">
          <w:rPr>
            <w:rFonts w:cs="Times New Roman"/>
            <w:szCs w:val="20"/>
          </w:rPr>
          <w:t xml:space="preserve"> </w:t>
        </w:r>
      </w:ins>
      <w:ins w:id="83" w:author="Blair Hu" w:date="2018-01-03T20:28:00Z">
        <w:r w:rsidR="00F86CF4">
          <w:rPr>
            <w:rFonts w:cs="Times New Roman"/>
            <w:szCs w:val="20"/>
          </w:rPr>
          <w:t xml:space="preserve">control framework </w:t>
        </w:r>
      </w:ins>
      <w:ins w:id="84" w:author="Blair Hu" w:date="2018-01-03T20:16:00Z">
        <w:r w:rsidR="004A6D77">
          <w:rPr>
            <w:rFonts w:cs="Times New Roman"/>
            <w:szCs w:val="20"/>
          </w:rPr>
          <w:t xml:space="preserve">as using </w:t>
        </w:r>
      </w:ins>
      <w:del w:id="85" w:author="Blair Hu" w:date="2018-01-03T20:12:00Z">
        <w:r w:rsidRPr="00770E0E" w:rsidDel="00143250">
          <w:rPr>
            <w:rFonts w:cs="Times New Roman"/>
            <w:szCs w:val="20"/>
          </w:rPr>
          <w:delText>For intent recogni</w:delText>
        </w:r>
        <w:r w:rsidR="006B355A" w:rsidDel="00143250">
          <w:rPr>
            <w:rFonts w:cs="Times New Roman"/>
            <w:szCs w:val="20"/>
          </w:rPr>
          <w:delText>tion</w:delText>
        </w:r>
      </w:del>
      <w:del w:id="86" w:author="Blair Hu" w:date="2018-01-03T20:16:00Z">
        <w:r w:rsidR="006B355A" w:rsidDel="004A6D77">
          <w:rPr>
            <w:rFonts w:cs="Times New Roman"/>
            <w:szCs w:val="20"/>
          </w:rPr>
          <w:delText xml:space="preserve">, </w:delText>
        </w:r>
      </w:del>
      <w:r w:rsidR="006B355A">
        <w:rPr>
          <w:rFonts w:cs="Times New Roman"/>
          <w:szCs w:val="20"/>
        </w:rPr>
        <w:t xml:space="preserve">information from the </w:t>
      </w:r>
      <w:del w:id="87" w:author="Blair Hu" w:date="2018-01-05T11:30:00Z">
        <w:r w:rsidR="006B355A" w:rsidDel="00FD7FF7">
          <w:rPr>
            <w:rFonts w:cs="Times New Roman"/>
            <w:szCs w:val="20"/>
          </w:rPr>
          <w:delText>user</w:delText>
        </w:r>
      </w:del>
      <w:ins w:id="88" w:author="Blair Hu" w:date="2018-01-05T11:30:00Z">
        <w:r w:rsidR="00FD7FF7">
          <w:rPr>
            <w:rFonts w:cs="Times New Roman"/>
            <w:szCs w:val="20"/>
          </w:rPr>
          <w:t>human</w:t>
        </w:r>
      </w:ins>
      <w:r w:rsidR="006B355A">
        <w:rPr>
          <w:rFonts w:cs="Times New Roman"/>
          <w:szCs w:val="20"/>
        </w:rPr>
        <w:t xml:space="preserve">, </w:t>
      </w:r>
      <w:r w:rsidRPr="00770E0E">
        <w:rPr>
          <w:rFonts w:cs="Times New Roman"/>
          <w:szCs w:val="20"/>
        </w:rPr>
        <w:t>assistive device</w:t>
      </w:r>
      <w:r w:rsidR="006B355A">
        <w:rPr>
          <w:rFonts w:cs="Times New Roman"/>
          <w:szCs w:val="20"/>
        </w:rPr>
        <w:t>, and/or environment</w:t>
      </w:r>
      <w:r w:rsidRPr="00770E0E">
        <w:rPr>
          <w:rFonts w:cs="Times New Roman"/>
          <w:szCs w:val="20"/>
        </w:rPr>
        <w:t xml:space="preserve"> </w:t>
      </w:r>
      <w:ins w:id="89" w:author="Blair Hu" w:date="2018-01-03T20:14:00Z">
        <w:r w:rsidR="00143250">
          <w:rPr>
            <w:rFonts w:cs="Times New Roman"/>
            <w:szCs w:val="20"/>
          </w:rPr>
          <w:t xml:space="preserve">detected </w:t>
        </w:r>
      </w:ins>
      <w:ins w:id="90" w:author="Blair Hu" w:date="2018-01-03T20:13:00Z">
        <w:r w:rsidR="00143250">
          <w:rPr>
            <w:rFonts w:cs="Times New Roman"/>
            <w:szCs w:val="20"/>
          </w:rPr>
          <w:t xml:space="preserve">before movement completion </w:t>
        </w:r>
      </w:ins>
      <w:ins w:id="91" w:author="Blair Hu" w:date="2018-01-03T20:14:00Z">
        <w:r w:rsidR="00143250">
          <w:rPr>
            <w:rFonts w:cs="Times New Roman"/>
            <w:szCs w:val="20"/>
          </w:rPr>
          <w:t>(</w:t>
        </w:r>
        <w:r w:rsidR="00143250">
          <w:rPr>
            <w:rFonts w:cs="Times New Roman"/>
            <w:i/>
            <w:szCs w:val="20"/>
          </w:rPr>
          <w:t xml:space="preserve">e.g. </w:t>
        </w:r>
      </w:ins>
      <w:del w:id="92" w:author="Blair Hu" w:date="2018-01-03T20:14:00Z">
        <w:r w:rsidRPr="00770E0E" w:rsidDel="00143250">
          <w:rPr>
            <w:rFonts w:cs="Times New Roman"/>
            <w:szCs w:val="20"/>
          </w:rPr>
          <w:delText xml:space="preserve">is typically extracted from </w:delText>
        </w:r>
      </w:del>
      <w:r w:rsidRPr="00770E0E">
        <w:rPr>
          <w:rFonts w:cs="Times New Roman"/>
          <w:szCs w:val="20"/>
        </w:rPr>
        <w:t xml:space="preserve">windows </w:t>
      </w:r>
      <w:ins w:id="93" w:author="Blair Hu" w:date="2018-01-03T20:17:00Z">
        <w:r w:rsidR="004B0B23">
          <w:rPr>
            <w:rFonts w:cs="Times New Roman"/>
            <w:szCs w:val="20"/>
          </w:rPr>
          <w:t xml:space="preserve">extracted </w:t>
        </w:r>
      </w:ins>
      <w:del w:id="94" w:author="Blair Hu" w:date="2017-12-18T11:51:00Z">
        <w:r w:rsidRPr="00770E0E" w:rsidDel="00EB4088">
          <w:rPr>
            <w:rFonts w:cs="Times New Roman"/>
            <w:szCs w:val="20"/>
          </w:rPr>
          <w:delText xml:space="preserve">near </w:delText>
        </w:r>
      </w:del>
      <w:ins w:id="95" w:author="Blair Hu" w:date="2017-12-18T11:51:00Z">
        <w:r w:rsidR="00EB4088">
          <w:rPr>
            <w:rFonts w:cs="Times New Roman"/>
            <w:szCs w:val="20"/>
          </w:rPr>
          <w:t>before</w:t>
        </w:r>
        <w:r w:rsidR="00EB4088" w:rsidRPr="00770E0E">
          <w:rPr>
            <w:rFonts w:cs="Times New Roman"/>
            <w:szCs w:val="20"/>
          </w:rPr>
          <w:t xml:space="preserve"> </w:t>
        </w:r>
      </w:ins>
      <w:del w:id="96" w:author="Blair Hu" w:date="2018-01-03T20:15:00Z">
        <w:r w:rsidRPr="00770E0E" w:rsidDel="00143250">
          <w:rPr>
            <w:rFonts w:cs="Times New Roman"/>
            <w:szCs w:val="20"/>
          </w:rPr>
          <w:delText>each gait event (</w:delText>
        </w:r>
        <w:r w:rsidRPr="00770E0E" w:rsidDel="00143250">
          <w:rPr>
            <w:rFonts w:cs="Times New Roman"/>
            <w:i/>
            <w:szCs w:val="20"/>
          </w:rPr>
          <w:delText xml:space="preserve">e.g. </w:delText>
        </w:r>
      </w:del>
      <w:r w:rsidRPr="00770E0E">
        <w:rPr>
          <w:rFonts w:cs="Times New Roman"/>
          <w:szCs w:val="20"/>
        </w:rPr>
        <w:t>heel contact</w:t>
      </w:r>
      <w:ins w:id="97" w:author="Blair Hu" w:date="2018-01-03T20:15:00Z">
        <w:r w:rsidR="00143250">
          <w:rPr>
            <w:rFonts w:cs="Times New Roman"/>
            <w:szCs w:val="20"/>
          </w:rPr>
          <w:t xml:space="preserve"> or </w:t>
        </w:r>
      </w:ins>
      <w:del w:id="98" w:author="Blair Hu" w:date="2018-01-03T20:15:00Z">
        <w:r w:rsidRPr="00770E0E" w:rsidDel="00143250">
          <w:rPr>
            <w:rFonts w:cs="Times New Roman"/>
            <w:szCs w:val="20"/>
          </w:rPr>
          <w:delText xml:space="preserve">, </w:delText>
        </w:r>
      </w:del>
      <w:r w:rsidRPr="00770E0E">
        <w:rPr>
          <w:rFonts w:cs="Times New Roman"/>
          <w:szCs w:val="20"/>
        </w:rPr>
        <w:t>toe off</w:t>
      </w:r>
      <w:ins w:id="99" w:author="Blair Hu" w:date="2018-01-03T20:15:00Z">
        <w:r w:rsidR="00143250">
          <w:rPr>
            <w:rFonts w:cs="Times New Roman"/>
            <w:szCs w:val="20"/>
          </w:rPr>
          <w:t xml:space="preserve"> events</w:t>
        </w:r>
      </w:ins>
      <w:r w:rsidRPr="00770E0E">
        <w:rPr>
          <w:rFonts w:cs="Times New Roman"/>
          <w:szCs w:val="20"/>
        </w:rPr>
        <w:t xml:space="preserve">) </w:t>
      </w:r>
      <w:ins w:id="100" w:author="Blair Hu" w:date="2018-01-03T20:16:00Z">
        <w:r w:rsidR="004A6D77">
          <w:rPr>
            <w:rFonts w:cs="Times New Roman"/>
            <w:szCs w:val="20"/>
          </w:rPr>
          <w:t xml:space="preserve">to predict </w:t>
        </w:r>
      </w:ins>
      <w:ins w:id="101" w:author="Blair Hu" w:date="2018-01-03T20:17:00Z">
        <w:r w:rsidR="004A6D77">
          <w:rPr>
            <w:rFonts w:cs="Times New Roman"/>
            <w:szCs w:val="20"/>
          </w:rPr>
          <w:t xml:space="preserve">the user’s upcoming locomotor activity </w:t>
        </w:r>
      </w:ins>
      <w:del w:id="102" w:author="Blair Hu" w:date="2018-01-03T20:15:00Z">
        <w:r w:rsidRPr="00770E0E" w:rsidDel="00143250">
          <w:rPr>
            <w:rFonts w:cs="Times New Roman"/>
            <w:szCs w:val="20"/>
          </w:rPr>
          <w:delText xml:space="preserve">and </w:delText>
        </w:r>
      </w:del>
      <w:del w:id="103" w:author="Blair Hu" w:date="2018-01-03T20:17:00Z">
        <w:r w:rsidR="002E15D4" w:rsidDel="004A6D77">
          <w:rPr>
            <w:rFonts w:cs="Times New Roman"/>
            <w:szCs w:val="20"/>
          </w:rPr>
          <w:delText>input to a</w:delText>
        </w:r>
        <w:r w:rsidRPr="00770E0E" w:rsidDel="004A6D77">
          <w:rPr>
            <w:rFonts w:cs="Times New Roman"/>
            <w:szCs w:val="20"/>
          </w:rPr>
          <w:delText xml:space="preserve"> machine learning algorithm</w:delText>
        </w:r>
      </w:del>
      <w:del w:id="104" w:author="Blair Hu" w:date="2018-01-03T20:13:00Z">
        <w:r w:rsidR="006C247F" w:rsidDel="00143250">
          <w:rPr>
            <w:rFonts w:cs="Times New Roman"/>
            <w:szCs w:val="20"/>
          </w:rPr>
          <w:delText>,</w:delText>
        </w:r>
        <w:r w:rsidRPr="00770E0E" w:rsidDel="00143250">
          <w:rPr>
            <w:rFonts w:cs="Times New Roman"/>
            <w:szCs w:val="20"/>
          </w:rPr>
          <w:delText xml:space="preserve"> which </w:delText>
        </w:r>
      </w:del>
      <w:del w:id="105" w:author="Blair Hu" w:date="2017-12-18T11:51:00Z">
        <w:r w:rsidRPr="00770E0E" w:rsidDel="00EB4088">
          <w:rPr>
            <w:rFonts w:cs="Times New Roman"/>
            <w:szCs w:val="20"/>
          </w:rPr>
          <w:delText xml:space="preserve">classifies </w:delText>
        </w:r>
      </w:del>
      <w:del w:id="106" w:author="Blair Hu" w:date="2018-01-03T20:17:00Z">
        <w:r w:rsidRPr="00770E0E" w:rsidDel="004A6D77">
          <w:rPr>
            <w:rFonts w:cs="Times New Roman"/>
            <w:szCs w:val="20"/>
          </w:rPr>
          <w:delText xml:space="preserve">the user’s </w:delText>
        </w:r>
      </w:del>
      <w:del w:id="107" w:author="Blair Hu" w:date="2018-01-03T20:15:00Z">
        <w:r w:rsidRPr="00770E0E" w:rsidDel="00D35F5F">
          <w:rPr>
            <w:rFonts w:cs="Times New Roman"/>
            <w:szCs w:val="20"/>
          </w:rPr>
          <w:delText xml:space="preserve">intended </w:delText>
        </w:r>
      </w:del>
      <w:del w:id="108" w:author="Blair Hu" w:date="2018-01-03T20:17:00Z">
        <w:r w:rsidR="00F13EE9" w:rsidDel="004A6D77">
          <w:rPr>
            <w:rFonts w:cs="Times New Roman"/>
            <w:szCs w:val="20"/>
          </w:rPr>
          <w:delText>locomotor activity</w:delText>
        </w:r>
        <w:r w:rsidR="00425579" w:rsidDel="004A6D77">
          <w:rPr>
            <w:rFonts w:cs="Times New Roman"/>
            <w:szCs w:val="20"/>
          </w:rPr>
          <w:delText xml:space="preserve"> </w:delText>
        </w:r>
      </w:del>
      <w:r w:rsidR="00425579">
        <w:rPr>
          <w:rFonts w:cs="Times New Roman"/>
          <w:szCs w:val="20"/>
        </w:rPr>
        <w:t xml:space="preserve">on a step-by-step basis </w:t>
      </w:r>
      <w:r w:rsidR="00425579">
        <w:rPr>
          <w:rFonts w:cs="Times New Roman"/>
          <w:szCs w:val="20"/>
        </w:rPr>
        <w:fldChar w:fldCharType="begin" w:fldLock="1"/>
      </w:r>
      <w:r w:rsidR="00C8361E">
        <w:rPr>
          <w:rFonts w:cs="Times New Roman"/>
          <w:szCs w:val="20"/>
        </w:rPr>
        <w:instrText>ADDIN CSL_CITATION { "citationItems" : [ { "id" : "ITEM-1", "itemData" : { "DOI" : "10.1109/TBME.2009.2034734", "ISSN" : "0018-9294", "PMID" : "19846361", "abstract" : "This paper describes a control architecture and intent recognition approach for the real-time supervisory control of a powered lower limb prosthesis. The approach infers user intent to stand, sit, or walk, by recognizing patterns in prosthesis sensor data in real time, without the need for instrumentation of the sound-side leg. Specifically, the intent recognizer utilizes time-based features extracted from frames of prosthesis signals, which are subsequently reduced to a lower dimensionality (for computational efficiency). These data are initially used to train intent models, which classify the patterns as standing, sitting, or walking. The trained models are subsequently used to infer the user's intent in real time. In addition to describing the generalized control approach, this paper describes the implementation of this approach on a single unilateral transfemoral amputee subject and demonstrates via experiments the effectiveness of the approach. In the real-time supervisory control experiments, the intent recognizer identified all 90 activity-mode transitions, switching the underlying middle-level controllers without any perceivable delay by the user. The intent recognizer also identified six activity-mode transitions, which were not intended by the user. Due to the intentional overlapping functionality of the middle-level controllers, the incorrect classifications neither caused problems in functionality, nor were perceived by the user.", "author" : [ { "dropping-particle" : "", "family" : "Varol", "given" : "H.A.", "non-dropping-particle" : "", "parse-names" : false, "suffix" : "" }, { "dropping-particle" : "", "family" : "Sup", "given" : "F.", "non-dropping-particle" : "", "parse-names" : false, "suffix" : "" }, { "dropping-particle" : "", "family" : "Goldfarb", "given" : "M.", "non-dropping-particle" : "", "parse-names" : false, "suffix" : "" } ], "container-title" : "IEEE Transactions on Biomedical Engineering", "id" : "ITEM-1", "issue" : "3", "issued" : { "date-parts" : [ [ "2010", "3" ] ] }, "page" : "542-551", "title" : "Multiclass Real-Time Intent Recognition of a Powered Lower Limb Prosthesis", "type" : "article-journal", "volume" : "57" }, "uris" : [ "http://www.mendeley.com/documents/?uuid=f1ea5567-1ff3-3e74-a193-b8e6deec9012" ] } ], "mendeley" : { "formattedCitation" : "(Varol et al., 2010)", "plainTextFormattedCitation" : "(Varol et al., 2010)", "previouslyFormattedCitation" : "(Varol et al., 2010)" }, "properties" : {  }, "schema" : "https://github.com/citation-style-language/schema/raw/master/csl-citation.json" }</w:instrText>
      </w:r>
      <w:r w:rsidR="00425579">
        <w:rPr>
          <w:rFonts w:cs="Times New Roman"/>
          <w:szCs w:val="20"/>
        </w:rPr>
        <w:fldChar w:fldCharType="separate"/>
      </w:r>
      <w:r w:rsidR="00425579" w:rsidRPr="00425579">
        <w:rPr>
          <w:rFonts w:cs="Times New Roman"/>
          <w:noProof/>
          <w:szCs w:val="20"/>
        </w:rPr>
        <w:t>(Varol et al., 2010)</w:t>
      </w:r>
      <w:r w:rsidR="00425579">
        <w:rPr>
          <w:rFonts w:cs="Times New Roman"/>
          <w:szCs w:val="20"/>
        </w:rPr>
        <w:fldChar w:fldCharType="end"/>
      </w:r>
      <w:r w:rsidRPr="00770E0E">
        <w:rPr>
          <w:rFonts w:cs="Times New Roman"/>
          <w:szCs w:val="20"/>
        </w:rPr>
        <w:t xml:space="preserve">. </w:t>
      </w:r>
      <w:r w:rsidR="00767150" w:rsidRPr="00A46E16">
        <w:rPr>
          <w:rFonts w:cs="Times New Roman"/>
          <w:szCs w:val="20"/>
        </w:rPr>
        <w:t xml:space="preserve">Several studies have already demonstrated the </w:t>
      </w:r>
      <w:r w:rsidR="002C45BE">
        <w:rPr>
          <w:rFonts w:cs="Times New Roman"/>
          <w:szCs w:val="20"/>
        </w:rPr>
        <w:t>benefits</w:t>
      </w:r>
      <w:r w:rsidR="00767150" w:rsidRPr="00A46E16">
        <w:rPr>
          <w:rFonts w:cs="Times New Roman"/>
          <w:szCs w:val="20"/>
        </w:rPr>
        <w:t xml:space="preserve"> of </w:t>
      </w:r>
      <w:r w:rsidR="00767150" w:rsidRPr="00D43FF6">
        <w:rPr>
          <w:rFonts w:cs="Times New Roman"/>
          <w:i/>
          <w:szCs w:val="20"/>
        </w:rPr>
        <w:t xml:space="preserve">unilateral sensor fusion </w:t>
      </w:r>
      <w:r w:rsidR="002530AC">
        <w:rPr>
          <w:rFonts w:cs="Times New Roman"/>
          <w:i/>
          <w:szCs w:val="20"/>
        </w:rPr>
        <w:t>for controlling a prosthesis with</w:t>
      </w:r>
      <w:r w:rsidR="00767150" w:rsidRPr="00D43FF6">
        <w:rPr>
          <w:rFonts w:cs="Times New Roman"/>
          <w:i/>
          <w:szCs w:val="20"/>
        </w:rPr>
        <w:t xml:space="preserve"> intent recognition</w:t>
      </w:r>
      <w:r w:rsidR="003A7AD7">
        <w:rPr>
          <w:rFonts w:cs="Times New Roman"/>
          <w:i/>
          <w:szCs w:val="20"/>
        </w:rPr>
        <w:t xml:space="preserve"> </w:t>
      </w:r>
      <w:r w:rsidR="006E4B45">
        <w:rPr>
          <w:rFonts w:cs="Times New Roman"/>
          <w:i/>
          <w:szCs w:val="20"/>
        </w:rPr>
        <w:t xml:space="preserve">strategies which </w:t>
      </w:r>
      <w:r w:rsidR="00A32886">
        <w:rPr>
          <w:rFonts w:cs="Times New Roman"/>
          <w:i/>
          <w:szCs w:val="20"/>
        </w:rPr>
        <w:t xml:space="preserve">can </w:t>
      </w:r>
      <w:r w:rsidR="006E4B45">
        <w:rPr>
          <w:rFonts w:cs="Times New Roman"/>
          <w:i/>
          <w:szCs w:val="20"/>
        </w:rPr>
        <w:t>operate</w:t>
      </w:r>
      <w:r w:rsidR="003A7AD7">
        <w:rPr>
          <w:rFonts w:cs="Times New Roman"/>
          <w:i/>
          <w:szCs w:val="20"/>
        </w:rPr>
        <w:t xml:space="preserve"> in real-time on embedded systems</w:t>
      </w:r>
      <w:r w:rsidR="00767150" w:rsidRPr="00A46E16">
        <w:rPr>
          <w:rFonts w:cs="Times New Roman"/>
          <w:szCs w:val="20"/>
        </w:rPr>
        <w:t xml:space="preserve">. </w:t>
      </w:r>
      <w:r w:rsidR="00201D29">
        <w:rPr>
          <w:rFonts w:cs="Times New Roman"/>
          <w:szCs w:val="20"/>
        </w:rPr>
        <w:t>For example, n</w:t>
      </w:r>
      <w:r w:rsidR="00827443">
        <w:rPr>
          <w:rFonts w:cs="Times New Roman"/>
          <w:szCs w:val="20"/>
        </w:rPr>
        <w:t xml:space="preserve">euromechanical sensor fusion of EMG from the residual limb and prosthesis load information from five </w:t>
      </w:r>
      <w:r w:rsidR="00DC29BB">
        <w:rPr>
          <w:rFonts w:cs="Times New Roman"/>
          <w:szCs w:val="20"/>
        </w:rPr>
        <w:t>above-knee</w:t>
      </w:r>
      <w:r w:rsidR="00827443">
        <w:rPr>
          <w:rFonts w:cs="Times New Roman"/>
          <w:szCs w:val="20"/>
        </w:rPr>
        <w:t xml:space="preserve"> amputees walking with a passive device significantly reduced error rates compared to either sensor set alone </w:t>
      </w:r>
      <w:r w:rsidR="00201D29">
        <w:rPr>
          <w:rFonts w:cs="Times New Roman"/>
          <w:szCs w:val="20"/>
        </w:rPr>
        <w:fldChar w:fldCharType="begin" w:fldLock="1"/>
      </w:r>
      <w:r w:rsidR="00201D29">
        <w:rPr>
          <w:rFonts w:cs="Times New Roman"/>
          <w:szCs w:val="20"/>
        </w:rPr>
        <w:instrText>ADDIN CSL_CITATION { "citationItems" : [ { "id" : "ITEM-1", "itemData" : { "DOI" : "10.1109/TBME.2011.2161671", "ISSN" : "0018-9294", "PMID" : "21768042", "abstract" : "In this study, we developed an algorithm based on neuromuscular-mechanical fusion to continuously recognize a variety of locomotion modes performed by patients with transfemoral (TF) amputations. Electromyographic (EMG) signals recorded from gluteal and residual thigh muscles and ground reaction forces/moments measured from the prosthetic pylon were used as inputs to a phase-dependent pattern classifier for continuous locomotion-mode identification. The algorithm was evaluated using data collected from five patients with TF amputations. The results showed that neuromuscular-mechanical fusion outperformed methods that used only EMG signals or mechanical information. For continuous performance of one walking mode (i.e., static state), the interface based on neuromuscular-mechanical fusion and a support vector machine (SVM) algorithm produced 99% or higher accuracy in the stance phase and 95% accuracy in the swing phase for locomotion-mode recognition. During mode transitions, the fusion-based SVM method correctly recognized all transitions with a sufficient predication time. These promising results demonstrate the potential of the continuous locomotion-mode classifier based on neuromuscular-mechanical fusion for neural control of prosthetic legs.", "author" : [ { "dropping-particle" : "", "family" : "Huang", "given" : "H.", "non-dropping-particle" : "", "parse-names" : false, "suffix" : "" }, { "dropping-particle" : "", "family" : "Zhang", "given" : "F.", "non-dropping-particle" : "", "parse-names" : false, "suffix" : "" }, { "dropping-particle" : "", "family" : "Hargrove", "given" : "L. J.", "non-dropping-particle" : "", "parse-names" : false, "suffix" : "" }, { "dropping-particle" : "", "family" : "Dou", "given" : "Z.", "non-dropping-particle" : "", "parse-names" : false, "suffix" : "" }, { "dropping-particle" : "", "family" : "Rogers", "given" : "D. R.", "non-dropping-particle" : "", "parse-names" : false, "suffix" : "" }, { "dropping-particle" : "", "family" : "Englehart", "given" : "K. B.", "non-dropping-particle" : "", "parse-names" : false, "suffix" : "" } ], "container-title" : "IEEE Transactions on Biomedical Engineering", "id" : "ITEM-1", "issue" : "10", "issued" : { "date-parts" : [ [ "2011", "10" ] ] }, "page" : "2867-2875", "title" : "Continuous Locomotion-Mode Identification for Prosthetic Legs Based on Neuromuscular\u2013Mechanical Fusion", "type" : "article-journal", "volume" : "58" }, "uris" : [ "http://www.mendeley.com/documents/?uuid=3bfbb51c-2c02-3cb2-86ad-faecc98ac731" ] } ], "mendeley" : { "formattedCitation" : "(H. Huang et al., 2011)", "manualFormatting" : "(Huang et al., 2011)", "plainTextFormattedCitation" : "(H. Huang et al., 2011)", "previouslyFormattedCitation" : "(H. Huang et al., 2011)" }, "properties" : {  }, "schema" : "https://github.com/citation-style-language/schema/raw/master/csl-citation.json" }</w:instrText>
      </w:r>
      <w:r w:rsidR="00201D29">
        <w:rPr>
          <w:rFonts w:cs="Times New Roman"/>
          <w:szCs w:val="20"/>
        </w:rPr>
        <w:fldChar w:fldCharType="separate"/>
      </w:r>
      <w:r w:rsidR="00201D29">
        <w:rPr>
          <w:rFonts w:cs="Times New Roman"/>
          <w:noProof/>
          <w:szCs w:val="20"/>
        </w:rPr>
        <w:t>(</w:t>
      </w:r>
      <w:r w:rsidR="00201D29" w:rsidRPr="00201D29">
        <w:rPr>
          <w:rFonts w:cs="Times New Roman"/>
          <w:noProof/>
          <w:szCs w:val="20"/>
        </w:rPr>
        <w:t>Huang et al., 2011)</w:t>
      </w:r>
      <w:r w:rsidR="00201D29">
        <w:rPr>
          <w:rFonts w:cs="Times New Roman"/>
          <w:szCs w:val="20"/>
        </w:rPr>
        <w:fldChar w:fldCharType="end"/>
      </w:r>
      <w:r w:rsidR="00201D29">
        <w:rPr>
          <w:rFonts w:cs="Times New Roman"/>
          <w:szCs w:val="20"/>
        </w:rPr>
        <w:t xml:space="preserve">. </w:t>
      </w:r>
      <w:r w:rsidR="00813F7F">
        <w:rPr>
          <w:rFonts w:cs="Times New Roman"/>
          <w:szCs w:val="20"/>
        </w:rPr>
        <w:t>Fusing</w:t>
      </w:r>
      <w:r w:rsidR="00455DC2" w:rsidRPr="00A46E16">
        <w:rPr>
          <w:rFonts w:cs="Times New Roman"/>
          <w:szCs w:val="20"/>
        </w:rPr>
        <w:t xml:space="preserve"> above-knee EMG</w:t>
      </w:r>
      <w:r w:rsidR="00327190">
        <w:rPr>
          <w:rFonts w:cs="Times New Roman"/>
          <w:szCs w:val="20"/>
        </w:rPr>
        <w:t xml:space="preserve"> </w:t>
      </w:r>
      <w:r w:rsidR="00455DC2" w:rsidRPr="00A46E16">
        <w:rPr>
          <w:rFonts w:cs="Times New Roman"/>
          <w:szCs w:val="20"/>
        </w:rPr>
        <w:t xml:space="preserve">with a diverse set of mechanical sensors embedded </w:t>
      </w:r>
      <w:r w:rsidR="00327190">
        <w:rPr>
          <w:rFonts w:cs="Times New Roman"/>
          <w:szCs w:val="20"/>
        </w:rPr>
        <w:t>in a powered knee</w:t>
      </w:r>
      <w:r w:rsidR="00C9155A">
        <w:rPr>
          <w:rFonts w:cs="Times New Roman"/>
          <w:szCs w:val="20"/>
        </w:rPr>
        <w:t>-</w:t>
      </w:r>
      <w:r w:rsidR="00327190">
        <w:rPr>
          <w:rFonts w:cs="Times New Roman"/>
          <w:szCs w:val="20"/>
        </w:rPr>
        <w:t>ankle prosthesis</w:t>
      </w:r>
      <w:r w:rsidR="00455DC2" w:rsidRPr="00A46E16">
        <w:rPr>
          <w:rFonts w:cs="Times New Roman"/>
          <w:szCs w:val="20"/>
        </w:rPr>
        <w:t xml:space="preserve"> </w:t>
      </w:r>
      <w:r w:rsidR="00060AF8">
        <w:rPr>
          <w:rFonts w:cs="Times New Roman"/>
          <w:szCs w:val="20"/>
        </w:rPr>
        <w:t xml:space="preserve">comprised of </w:t>
      </w:r>
      <w:r w:rsidR="00455DC2" w:rsidRPr="00A46E16">
        <w:rPr>
          <w:rFonts w:cs="Times New Roman"/>
          <w:szCs w:val="20"/>
        </w:rPr>
        <w:t>potentiometers and encoders at the knee and ankle, an axial load cell, and 6-</w:t>
      </w:r>
      <w:r w:rsidR="00BD21D1">
        <w:rPr>
          <w:rFonts w:cs="Times New Roman"/>
          <w:szCs w:val="20"/>
        </w:rPr>
        <w:t>degree-of-freedom (</w:t>
      </w:r>
      <w:r w:rsidR="00455DC2" w:rsidRPr="00A46E16">
        <w:rPr>
          <w:rFonts w:cs="Times New Roman"/>
          <w:szCs w:val="20"/>
        </w:rPr>
        <w:t>DOF</w:t>
      </w:r>
      <w:r w:rsidR="00BD21D1">
        <w:rPr>
          <w:rFonts w:cs="Times New Roman"/>
          <w:szCs w:val="20"/>
        </w:rPr>
        <w:t>)</w:t>
      </w:r>
      <w:r w:rsidR="00455DC2" w:rsidRPr="00A46E16">
        <w:rPr>
          <w:rFonts w:cs="Times New Roman"/>
          <w:szCs w:val="20"/>
        </w:rPr>
        <w:t xml:space="preserve"> </w:t>
      </w:r>
      <w:r w:rsidR="00060AF8">
        <w:rPr>
          <w:rFonts w:cs="Times New Roman"/>
          <w:szCs w:val="20"/>
        </w:rPr>
        <w:t>inertial measurement unit (IMU) on the shank</w:t>
      </w:r>
      <w:r w:rsidR="00455DC2" w:rsidRPr="00A46E16">
        <w:rPr>
          <w:rFonts w:cs="Times New Roman"/>
          <w:szCs w:val="20"/>
        </w:rPr>
        <w:t xml:space="preserve"> </w:t>
      </w:r>
      <w:r w:rsidR="00C674C5">
        <w:rPr>
          <w:rFonts w:cs="Times New Roman"/>
          <w:szCs w:val="20"/>
        </w:rPr>
        <w:t>also</w:t>
      </w:r>
      <w:r w:rsidR="00455DC2" w:rsidRPr="00A46E16">
        <w:rPr>
          <w:rFonts w:cs="Times New Roman"/>
          <w:szCs w:val="20"/>
        </w:rPr>
        <w:t xml:space="preserve"> significantly reduced error</w:t>
      </w:r>
      <w:r w:rsidR="00BE2897">
        <w:rPr>
          <w:rFonts w:cs="Times New Roman"/>
          <w:szCs w:val="20"/>
        </w:rPr>
        <w:t xml:space="preserve"> rate</w:t>
      </w:r>
      <w:r w:rsidR="00455DC2" w:rsidRPr="00A46E16">
        <w:rPr>
          <w:rFonts w:cs="Times New Roman"/>
          <w:szCs w:val="20"/>
        </w:rPr>
        <w:t xml:space="preserve">s </w:t>
      </w:r>
      <w:r w:rsidR="00425579">
        <w:rPr>
          <w:rFonts w:cs="Times New Roman"/>
          <w:szCs w:val="20"/>
        </w:rPr>
        <w:fldChar w:fldCharType="begin" w:fldLock="1"/>
      </w:r>
      <w:r w:rsidR="00942EF4">
        <w:rPr>
          <w:rFonts w:cs="Times New Roman"/>
          <w:szCs w:val="20"/>
        </w:rPr>
        <w:instrText>ADDIN CSL_CITATION { "citationItems" : [ { "id" : "ITEM-1", "itemData" : { "DOI" : "10.1109/NER.2015.7146704", "ISBN" : "978-1-4673-6389-1", "author" : [ { "dropping-particle" : "", "family" : "Spanias", "given" : "J. A.", "non-dropping-particle" : "", "parse-names" : false, "suffix" : "" }, { "dropping-particle" : "", "family" : "Simon", "given" : "A. M.", "non-dropping-particle" : "", "parse-names" : false, "suffix" : "" }, { "dropping-particle" : "", "family" : "Ingraham", "given" : "K. A.", "non-dropping-particle" : "", "parse-names" : false, "suffix" : "" }, { "dropping-particle" : "", "family" : "Hargrove", "given" : "L. J.", "non-dropping-particle" : "", "parse-names" : false, "suffix" : "" } ], "container-title" : "2015 7th International IEEE/EMBS Conference on Neural Engineering (NER)", "id" : "ITEM-1", "issued" : { "date-parts" : [ [ "2015", "4" ] ] }, "page" : "639-642", "publisher" : "IEEE", "title" : "Effect of additional mechanical sensor data on an EMG-based pattern recognition system for a powered leg prosthesis", "type" : "paper-conference" }, "uris" : [ "http://www.mendeley.com/documents/?uuid=19f4fd34-8147-340b-a44c-3ee2517caeae" ] }, { "id" : "ITEM-2", "itemData" : { "DOI" : "10.1088/1741-2560/11/5/056021", "ISSN" : "1741-2560", "PMID" : "25242111", "abstract" : "OBJECTIVE The purpose of this study was to determine the contribution of electromyography (EMG) data, in combination with a diverse array of mechanical sensors, to locomotion mode intent recognition in transfemoral amputees using powered prostheses. Additionally, we determined the effect of adding time history information using a dynamic Bayesian network (DBN) for both the mechanical and EMG sensors. APPROACH EMG signals from the residual limbs of amputees have been proposed to enhance pattern recognition-based intent recognition systems for powered lower limb prostheses, but mechanical sensors on the prosthesis-such as inertial measurement units, position and velocity sensors, and load cells-may be just as useful. EMG and mechanical sensor data were collected from 8 transfemoral amputees using a powered knee/ankle prosthesis over basic locomotion modes such as walking, slopes and stairs. An offline study was conducted to determine the benefit of different sensor sets for predicting intent. MAIN RESULTS EMG information was not as accurate alone as mechanical sensor information (p &lt; 0.05) for any classification strategy. However, EMG in combination with the mechanical sensor data did significantly reduce intent recognition errors (p &lt; 0.05) both for transitions between locomotion modes and steady-state locomotion. The sensor time history (DBN) classifier significantly reduced error rates compared to a linear discriminant classifier for steady-state steps, without increasing the transitional error, for both EMG and mechanical sensors. Combining EMG and mechanical sensor data with sensor time history reduced the average transitional error from 18.4% to 12.2% and the average steady-state error from 3.8% to 1.0% when classifying level-ground walking, ramps, and stairs in eight transfemoral amputee subjects. SIGNIFICANCE These results suggest that a neural interface in combination with time history methods for locomotion mode classification can enhance intent recognition performance; this strategy should be considered for future real-time experiments.", "author" : [ { "dropping-particle" : "", "family" : "Young", "given" : "A. J.", "non-dropping-particle" : "", "parse-names" : false, "suffix" : "" }, { "dropping-particle" : "", "family" : "Kuiken", "given" : "T. A.", "non-dropping-particle" : "", "parse-names" : false, "suffix" : "" }, { "dropping-particle" : "", "family" : "Hargrove", "given" : "L. J.", "non-dropping-particle" : "", "parse-names" : false, "suffix" : "" } ], "container-title" : "Journal of Neural Engineering", "id" : "ITEM-2", "issue" : "5", "issued" : { "date-parts" : [ [ "2014", "10", "1" ] ] }, "page" : "056021", "title" : "Analysis of using EMG and mechanical sensors to enhance intent recognition in powered lower limb prostheses", "type" : "article-journal", "volume" : "11" }, "uris" : [ "http://www.mendeley.com/documents/?uuid=40c15301-60cd-3d8c-8f73-bc48e8a6493c" ] } ], "mendeley" : { "formattedCitation" : "(Spanias, Simon, Ingraham, &amp; Hargrove, 2015; A. J. Young, Kuiken, &amp; Hargrove, 2014)", "manualFormatting" : "(Young, Kuiken, &amp; Hargrove, 2014)", "plainTextFormattedCitation" : "(Spanias, Simon, Ingraham, &amp; Hargrove, 2015; A. J. Young, Kuiken, &amp; Hargrove, 2014)", "previouslyFormattedCitation" : "(Spanias, Simon, Ingraham, &amp; Hargrove, 2015; A. J. Young, Kuiken, &amp; Hargrove, 2014)" }, "properties" : {  }, "schema" : "https://github.com/citation-style-language/schema/raw/master/csl-citation.json" }</w:instrText>
      </w:r>
      <w:r w:rsidR="00425579">
        <w:rPr>
          <w:rFonts w:cs="Times New Roman"/>
          <w:szCs w:val="20"/>
        </w:rPr>
        <w:fldChar w:fldCharType="separate"/>
      </w:r>
      <w:r w:rsidR="00475097" w:rsidRPr="00475097">
        <w:rPr>
          <w:rFonts w:cs="Times New Roman"/>
          <w:noProof/>
          <w:szCs w:val="20"/>
        </w:rPr>
        <w:t>(Young, Kuiken, &amp; Hargrove, 2014)</w:t>
      </w:r>
      <w:r w:rsidR="00425579">
        <w:rPr>
          <w:rFonts w:cs="Times New Roman"/>
          <w:szCs w:val="20"/>
        </w:rPr>
        <w:fldChar w:fldCharType="end"/>
      </w:r>
      <w:r w:rsidR="00455DC2" w:rsidRPr="00A46E16">
        <w:rPr>
          <w:rFonts w:cs="Times New Roman"/>
          <w:szCs w:val="20"/>
        </w:rPr>
        <w:t xml:space="preserve">. In subsequent work, the addition of a 6-DOF load cell and calculated thigh and shank inclination angles to the existing set of mechanical sensor information </w:t>
      </w:r>
      <w:r w:rsidR="00A262F9">
        <w:rPr>
          <w:rFonts w:cs="Times New Roman"/>
          <w:szCs w:val="20"/>
        </w:rPr>
        <w:t>further reduced</w:t>
      </w:r>
      <w:r w:rsidR="00455DC2" w:rsidRPr="00A46E16">
        <w:rPr>
          <w:rFonts w:cs="Times New Roman"/>
          <w:szCs w:val="20"/>
        </w:rPr>
        <w:t xml:space="preserve"> error rates</w:t>
      </w:r>
      <w:r w:rsidR="00A50DED">
        <w:rPr>
          <w:rFonts w:cs="Times New Roman"/>
          <w:szCs w:val="20"/>
        </w:rPr>
        <w:t>;</w:t>
      </w:r>
      <w:r w:rsidR="00152BCF">
        <w:rPr>
          <w:rFonts w:cs="Times New Roman"/>
          <w:szCs w:val="20"/>
        </w:rPr>
        <w:t xml:space="preserve"> the control system</w:t>
      </w:r>
      <w:r w:rsidR="00A50DED">
        <w:rPr>
          <w:rFonts w:cs="Times New Roman"/>
          <w:szCs w:val="20"/>
        </w:rPr>
        <w:t xml:space="preserve"> also</w:t>
      </w:r>
      <w:r w:rsidR="00455DC2" w:rsidRPr="00A46E16">
        <w:rPr>
          <w:rFonts w:cs="Times New Roman"/>
          <w:szCs w:val="20"/>
        </w:rPr>
        <w:t xml:space="preserve"> continued to benefit from fusion with EMG</w:t>
      </w:r>
      <w:r w:rsidR="00425579">
        <w:rPr>
          <w:rFonts w:cs="Times New Roman"/>
          <w:szCs w:val="20"/>
        </w:rPr>
        <w:t xml:space="preserve"> </w:t>
      </w:r>
      <w:r w:rsidR="00425579">
        <w:rPr>
          <w:rFonts w:cs="Times New Roman"/>
          <w:szCs w:val="20"/>
        </w:rPr>
        <w:fldChar w:fldCharType="begin" w:fldLock="1"/>
      </w:r>
      <w:r w:rsidR="001D478D">
        <w:rPr>
          <w:rFonts w:cs="Times New Roman"/>
          <w:szCs w:val="20"/>
        </w:rPr>
        <w:instrText>ADDIN CSL_CITATION { "citationItems" : [ { "id" : "ITEM-1", "itemData" : { "DOI" : "10.1109/NER.2015.7146704", "ISBN" : "978-1-4673-6389-1", "author" : [ { "dropping-particle" : "", "family" : "Spanias", "given" : "J. A.", "non-dropping-particle" : "", "parse-names" : false, "suffix" : "" }, { "dropping-particle" : "", "family" : "Simon", "given" : "A. M.", "non-dropping-particle" : "", "parse-names" : false, "suffix" : "" }, { "dropping-particle" : "", "family" : "Ingraham", "given" : "K. A.", "non-dropping-particle" : "", "parse-names" : false, "suffix" : "" }, { "dropping-particle" : "", "family" : "Hargrove", "given" : "L. J.", "non-dropping-particle" : "", "parse-names" : false, "suffix" : "" } ], "container-title" : "2015 7th International IEEE/EMBS Conference on Neural Engineering (NER)", "id" : "ITEM-1", "issued" : { "date-parts" : [ [ "2015", "4" ] ] }, "page" : "639-642", "publisher" : "IEEE", "title" : "Effect of additional mechanical sensor data on an EMG-based pattern recognition system for a powered leg prosthesis", "type" : "paper-conference" }, "uris" : [ "http://www.mendeley.com/documents/?uuid=19f4fd34-8147-340b-a44c-3ee2517caeae" ] } ], "mendeley" : { "formattedCitation" : "(Spanias et al., 2015)", "manualFormatting" : "(Spanias et al., 2015)", "plainTextFormattedCitation" : "(Spanias et al., 2015)", "previouslyFormattedCitation" : "(Spanias et al., 2015)" }, "properties" : {  }, "schema" : "https://github.com/citation-style-language/schema/raw/master/csl-citation.json" }</w:instrText>
      </w:r>
      <w:r w:rsidR="00425579">
        <w:rPr>
          <w:rFonts w:cs="Times New Roman"/>
          <w:szCs w:val="20"/>
        </w:rPr>
        <w:fldChar w:fldCharType="separate"/>
      </w:r>
      <w:r w:rsidR="00201D29">
        <w:rPr>
          <w:rFonts w:cs="Times New Roman"/>
          <w:noProof/>
          <w:szCs w:val="20"/>
        </w:rPr>
        <w:t>(Spanias et al.</w:t>
      </w:r>
      <w:r w:rsidR="00425579" w:rsidRPr="00425579">
        <w:rPr>
          <w:rFonts w:cs="Times New Roman"/>
          <w:noProof/>
          <w:szCs w:val="20"/>
        </w:rPr>
        <w:t>, 2015)</w:t>
      </w:r>
      <w:r w:rsidR="00425579">
        <w:rPr>
          <w:rFonts w:cs="Times New Roman"/>
          <w:szCs w:val="20"/>
        </w:rPr>
        <w:fldChar w:fldCharType="end"/>
      </w:r>
      <w:r w:rsidR="00455DC2" w:rsidRPr="00A46E16">
        <w:rPr>
          <w:rFonts w:cs="Times New Roman"/>
          <w:szCs w:val="20"/>
        </w:rPr>
        <w:t>.</w:t>
      </w:r>
      <w:r w:rsidR="006A72E5">
        <w:rPr>
          <w:rFonts w:cs="Times New Roman"/>
          <w:szCs w:val="20"/>
        </w:rPr>
        <w:t xml:space="preserve"> </w:t>
      </w:r>
      <w:r w:rsidR="00813F7F">
        <w:rPr>
          <w:rFonts w:cs="Times New Roman"/>
          <w:szCs w:val="20"/>
        </w:rPr>
        <w:t xml:space="preserve">As an alternative to EMG, capacitive sensing has also been used for intent recognition with below-knee amputees </w:t>
      </w:r>
      <w:r w:rsidR="00813F7F">
        <w:rPr>
          <w:rFonts w:cs="Times New Roman"/>
          <w:szCs w:val="20"/>
        </w:rPr>
        <w:fldChar w:fldCharType="begin" w:fldLock="1"/>
      </w:r>
      <w:r w:rsidR="00813F7F">
        <w:rPr>
          <w:rFonts w:cs="Times New Roman"/>
          <w:szCs w:val="20"/>
        </w:rPr>
        <w:instrText>ADDIN CSL_CITATION { "citationItems" : [ { "id" : "ITEM-1", "itemData" : { "DOI" : "10.1109/TBME.2014.2334316", "ISSN" : "0018-9294", "author" : [ { "dropping-particle" : "", "family" : "Enhao Zheng", "given" : "", "non-dropping-particle" : "", "parse-names" : false, "suffix" : "" }, { "dropping-particle" : "", "family" : "Long Wang", "given" : "", "non-dropping-particle" : "", "parse-names" : false, "suffix" : "" }, { "dropping-particle" : "", "family" : "Kunlin Wei", "given" : "", "non-dropping-particle" : "", "parse-names" : false, "suffix" : "" }, { "dropping-particle" : "", "family" : "Qining Wang", "given" : "", "non-dropping-particle" : "", "parse-names" : false, "suffix" : "" } ], "container-title" : "IEEE Transactions on Biomedical Engineering", "id" : "ITEM-1", "issue" : "12", "issued" : { "date-parts" : [ [ "2014", "12" ] ] }, "page" : "2911-2920", "title" : "A Noncontact Capacitive Sensing System for Recognizing Locomotion Modes of Transtibial Amputees", "type" : "article-journal", "volume" : "61" }, "uris" : [ "http://www.mendeley.com/documents/?uuid=680c624d-70a8-31a0-9d32-f4bb288c169d" ] } ], "mendeley" : { "formattedCitation" : "(Enhao Zheng, Long Wang, Kunlin Wei, &amp; Qining Wang, 2014)", "manualFormatting" : "(Zheng et al., 2014)", "plainTextFormattedCitation" : "(Enhao Zheng, Long Wang, Kunlin Wei, &amp; Qining Wang, 2014)", "previouslyFormattedCitation" : "(Enhao Zheng, Long Wang, Kunlin Wei, &amp; Qining Wang, 2014)" }, "properties" : {  }, "schema" : "https://github.com/citation-style-language/schema/raw/master/csl-citation.json" }</w:instrText>
      </w:r>
      <w:r w:rsidR="00813F7F">
        <w:rPr>
          <w:rFonts w:cs="Times New Roman"/>
          <w:szCs w:val="20"/>
        </w:rPr>
        <w:fldChar w:fldCharType="separate"/>
      </w:r>
      <w:r w:rsidR="00813F7F">
        <w:rPr>
          <w:rFonts w:cs="Times New Roman"/>
          <w:noProof/>
          <w:szCs w:val="20"/>
        </w:rPr>
        <w:t>(Zheng et al.</w:t>
      </w:r>
      <w:r w:rsidR="00813F7F" w:rsidRPr="005722F5">
        <w:rPr>
          <w:rFonts w:cs="Times New Roman"/>
          <w:noProof/>
          <w:szCs w:val="20"/>
        </w:rPr>
        <w:t>, 2014)</w:t>
      </w:r>
      <w:r w:rsidR="00813F7F">
        <w:rPr>
          <w:rFonts w:cs="Times New Roman"/>
          <w:szCs w:val="20"/>
        </w:rPr>
        <w:fldChar w:fldCharType="end"/>
      </w:r>
      <w:r w:rsidR="00813F7F">
        <w:rPr>
          <w:rFonts w:cs="Times New Roman"/>
          <w:szCs w:val="20"/>
        </w:rPr>
        <w:t>.</w:t>
      </w:r>
    </w:p>
    <w:p w:rsidR="00ED181B" w:rsidRDefault="003F21F2" w:rsidP="00CB25C4">
      <w:pPr>
        <w:spacing w:after="120"/>
        <w:ind w:firstLine="360"/>
        <w:jc w:val="both"/>
        <w:rPr>
          <w:rFonts w:cs="Times New Roman"/>
          <w:szCs w:val="20"/>
        </w:rPr>
      </w:pPr>
      <w:r w:rsidRPr="00921CF9">
        <w:rPr>
          <w:rFonts w:cs="Times New Roman"/>
          <w:szCs w:val="20"/>
        </w:rPr>
        <w:t xml:space="preserve">In addition to these </w:t>
      </w:r>
      <w:r w:rsidR="00C25EE9" w:rsidRPr="00921CF9">
        <w:rPr>
          <w:rFonts w:cs="Times New Roman"/>
          <w:szCs w:val="20"/>
        </w:rPr>
        <w:t>unilateral sensor fusion strategies</w:t>
      </w:r>
      <w:r w:rsidRPr="00921CF9">
        <w:rPr>
          <w:rFonts w:cs="Times New Roman"/>
          <w:szCs w:val="20"/>
        </w:rPr>
        <w:t>, other</w:t>
      </w:r>
      <w:r w:rsidR="00450233" w:rsidRPr="00921CF9">
        <w:rPr>
          <w:rFonts w:cs="Times New Roman"/>
          <w:szCs w:val="20"/>
        </w:rPr>
        <w:t xml:space="preserve"> powered prosthesis-specific </w:t>
      </w:r>
      <w:r w:rsidR="00B731DE" w:rsidRPr="00921CF9">
        <w:rPr>
          <w:rFonts w:cs="Times New Roman"/>
          <w:szCs w:val="20"/>
        </w:rPr>
        <w:t xml:space="preserve">control system </w:t>
      </w:r>
      <w:r w:rsidR="00396EEC" w:rsidRPr="00921CF9">
        <w:rPr>
          <w:rFonts w:cs="Times New Roman"/>
          <w:szCs w:val="20"/>
        </w:rPr>
        <w:t xml:space="preserve">modifications </w:t>
      </w:r>
      <w:r w:rsidR="00450233" w:rsidRPr="00921CF9">
        <w:rPr>
          <w:rFonts w:cs="Times New Roman"/>
          <w:szCs w:val="20"/>
        </w:rPr>
        <w:t>(</w:t>
      </w:r>
      <w:r w:rsidR="00450233" w:rsidRPr="00921CF9">
        <w:rPr>
          <w:rFonts w:cs="Times New Roman"/>
          <w:i/>
          <w:szCs w:val="20"/>
        </w:rPr>
        <w:t xml:space="preserve">e.g. </w:t>
      </w:r>
      <w:r w:rsidR="00450233" w:rsidRPr="00921CF9">
        <w:rPr>
          <w:rFonts w:cs="Times New Roman"/>
          <w:szCs w:val="20"/>
        </w:rPr>
        <w:t xml:space="preserve">merging ramp ascent and level walking classes, </w:t>
      </w:r>
      <w:r w:rsidR="00921CF9">
        <w:rPr>
          <w:rFonts w:cs="Times New Roman"/>
          <w:szCs w:val="20"/>
        </w:rPr>
        <w:t xml:space="preserve">using mode-specific classifiers, and </w:t>
      </w:r>
      <w:r w:rsidR="00450233" w:rsidRPr="00921CF9">
        <w:rPr>
          <w:rFonts w:cs="Times New Roman"/>
          <w:szCs w:val="20"/>
        </w:rPr>
        <w:t xml:space="preserve">delaying </w:t>
      </w:r>
      <w:r w:rsidR="003A33FA">
        <w:rPr>
          <w:rFonts w:cs="Times New Roman"/>
          <w:szCs w:val="20"/>
        </w:rPr>
        <w:t>predictions</w:t>
      </w:r>
      <w:r w:rsidR="00450233" w:rsidRPr="00921CF9">
        <w:rPr>
          <w:rFonts w:cs="Times New Roman"/>
          <w:szCs w:val="20"/>
        </w:rPr>
        <w:t xml:space="preserve"> by 90 ms) </w:t>
      </w:r>
      <w:r w:rsidR="00C25EE9" w:rsidRPr="00921CF9">
        <w:rPr>
          <w:rFonts w:cs="Times New Roman"/>
          <w:szCs w:val="20"/>
        </w:rPr>
        <w:t>have</w:t>
      </w:r>
      <w:r w:rsidR="001F316E" w:rsidRPr="00921CF9">
        <w:rPr>
          <w:rFonts w:cs="Times New Roman"/>
          <w:szCs w:val="20"/>
        </w:rPr>
        <w:t xml:space="preserve"> further</w:t>
      </w:r>
      <w:r w:rsidR="00396EEC" w:rsidRPr="00921CF9">
        <w:rPr>
          <w:rFonts w:cs="Times New Roman"/>
          <w:szCs w:val="20"/>
        </w:rPr>
        <w:t xml:space="preserve"> reduced </w:t>
      </w:r>
      <w:r w:rsidR="00C25EE9" w:rsidRPr="00921CF9">
        <w:rPr>
          <w:rFonts w:cs="Times New Roman"/>
          <w:szCs w:val="20"/>
        </w:rPr>
        <w:t>error rates</w:t>
      </w:r>
      <w:r w:rsidRPr="00921CF9">
        <w:rPr>
          <w:rFonts w:cs="Times New Roman"/>
          <w:szCs w:val="20"/>
        </w:rPr>
        <w:t xml:space="preserve"> </w:t>
      </w:r>
      <w:r w:rsidRPr="00921CF9">
        <w:rPr>
          <w:rFonts w:cs="Times New Roman"/>
          <w:szCs w:val="20"/>
        </w:rPr>
        <w:fldChar w:fldCharType="begin" w:fldLock="1"/>
      </w:r>
      <w:r w:rsidR="00F907AB">
        <w:rPr>
          <w:rFonts w:cs="Times New Roman"/>
          <w:szCs w:val="20"/>
        </w:rPr>
        <w:instrText>ADDIN CSL_CITATION { "citationItems" : [ { "id" : "ITEM-1", "itemData" : { "DOI" : "10.1001/jama.2015.4527", "ISSN" : "0098-7484", "PMID" : "26057285", "abstract" : "IMPORTANCE Some patients with lower leg amputations may be candidates for motorized prosthetic limbs. Optimal control of such devices requires accurate classification of the patient's ambulation mode (eg, on level ground or ascending stairs) and natural transitions between different ambulation modes. OBJECTIVE To determine the effect of including electromyographic (EMG) data and historical information from prior gait strides in a real-time control system for a powered prosthetic leg capable of level-ground walking, stair ascent and descent, ramp ascent and descent, and natural transitions between these ambulation modes. DESIGN, SETTING, AND PARTICIPANTS Blinded, randomized crossover clinical trial conducted between August 2012 and November 2013 in a research laboratory at the Rehabilitation Institute of Chicago. Participants were 7 patients with unilateral above-knee (n = 6) or knee-disarticulation (n = 1) amputations. All patients were capable of ambulation within their home and community using a passive prosthesis (ie, one that does not provide external power). INTERVENTIONS Electrodes were placed over 9 residual limb muscles and EMG signals were recorded as patients ambulated and completed 20 circuit trials involving level-ground walking, ramp ascent and descent, and stair ascent and descent. Data were acquired simultaneously from 13 mechanical sensors embedded on the prosthesis. Two real-time pattern recognition algorithms, using either (1) mechanical sensor data alone or (2) mechanical sensor data in combination with EMG data and historical information from earlier in the gait cycle, were evaluated. The order in which patients used each configuration was randomized (1:1 blocked randomization) and double-blinded so patients and experimenters did not know which control configuration was being used. MAIN OUTCOMES AND MEASURES The main outcome of the study was classification error for each real-time control system. Classification error is defined as the percentage of steps incorrectly predicted by the control system. RESULTS Including EMG signals and historical information in the real-time control system resulted in significantly lower classification error (mean, 7.9% [95% CI, 6.1%-9.7%]) across a mean of 683 steps (range, 640-756 steps) compared with using mechanical sensor data only (mean, 14.1% [95% CI, 9.3%-18.9%]) across a mean of 692 steps (range, 631-775 steps), with a mean difference between groups of 6.2% (95% CI, 2.7%-9.7%] (P = .01). CONCLUS\u2026", "author" : [ { "dropping-particle" : "", "family" : "Hargrove", "given" : "L. J.", "non-dropping-particle" : "", "parse-names" : false, "suffix" : "" }, { "dropping-particle" : "", "family" : "Young", "given" : "A. J.", "non-dropping-particle" : "", "parse-names" : false, "suffix" : "" }, { "dropping-particle" : "", "family" : "Simon", "given" : "A. M.", "non-dropping-particle" : "", "parse-names" : false, "suffix" : "" }, { "dropping-particle" : "", "family" : "Fey", "given" : "N. P.", "non-dropping-particle" : "", "parse-names" : false, "suffix" : "" }, { "dropping-particle" : "", "family" : "Lipschutz", "given" : "R. D.", "non-dropping-particle" : "", "parse-names" : false, "suffix" : "" }, { "dropping-particle" : "", "family" : "Finucane", "given" : "S. B.", "non-dropping-particle" : "", "parse-names" : false, "suffix" : "" }, { "dropping-particle" : "", "family" : "Halsne", "given" : "E. G.", "non-dropping-particle" : "", "parse-names" : false, "suffix" : "" }, { "dropping-particle" : "", "family" : "Ingraham", "given" : "K. A.", "non-dropping-particle" : "", "parse-names" : false, "suffix" : "" }, { "dropping-particle" : "", "family" : "Kuiken", "given" : "T. A.", "non-dropping-particle" : "", "parse-names" : false, "suffix" : "" } ], "container-title" : "JAMA", "id" : "ITEM-1", "issue" : "22", "issued" : { "date-parts" : [ [ "2015", "6", "9" ] ] }, "page" : "2244", "title" : "Intuitive Control of a Powered Prosthetic Leg During Ambulation", "type" : "article-journal", "volume" : "313" }, "uris" : [ "http://www.mendeley.com/documents/?uuid=bf608a1d-b976-372b-b662-e15d24c3e30c" ] }, { "id" : "ITEM-2", "itemData" : { "DOI" : "10.1109/TNSRE.2016.2613020", "ISSN" : "1534-4320", "author" : [ { "dropping-particle" : "", "family" : "Simon", "given" : "A. M.", "non-dropping-particle" : "", "parse-names" : false, "suffix" : "" }, { "dropping-particle" : "", "family" : "Ingraham", "given" : "K. A.", "non-dropping-particle" : "", "parse-names" : false, "suffix" : "" }, { "dropping-particle" : "", "family" : "Spanias", "given" : "J. A.", "non-dropping-particle" : "", "parse-names" : false, "suffix" : "" }, { "dropping-particle" : "", "family" : "Young", "given" : "A. J.", "non-dropping-particle" : "", "parse-names" : false, "suffix" : "" }, { "dropping-particle" : "", "family" : "Finucane", "given" : "S. B.", "non-dropping-particle" : "", "parse-names" : false, "suffix" : "" }, { "dropping-particle" : "", "family" : "Halsne", "given" : "E. G.", "non-dropping-particle" : "", "parse-names" : false, "suffix" : "" }, { "dropping-particle" : "", "family" : "Hargrove", "given" : "L. J.", "non-dropping-particle" : "", "parse-names" : false, "suffix" : "" } ], "container-title" : "IEEE Transactions on Neural Systems and Rehabilitation Engineering", "id" : "ITEM-2", "issue" : "8", "issued" : { "date-parts" : [ [ "2017", "8" ] ] }, "page" : "1164-1171", "title" : "Delaying Ambulation Mode Transition Decisions Improves Accuracy of a Flexible Control System for Powered Knee-Ankle Prosthesis", "type" : "article-journal", "volume" : "25" }, "uris" : [ "http://www.mendeley.com/documents/?uuid=799b9b5e-6017-3ab7-8ec7-64f178c4f813" ] }, { "id" : "ITEM-3", "itemData" : { "DOI" : "10.1088/1741-2552/aa92a8", "ISSN" : "1741-2560", "author" : [ { "dropping-particle" : "", "family" : "Spanias", "given" : "J A", "non-dropping-particle" : "", "parse-names" : false, "suffix" : "" }, { "dropping-particle" : "", "family" : "Simon", "given" : "A M", "non-dropping-particle" : "", "parse-names" : false, "suffix" : "" }, { "dropping-particle" : "", "family" : "Finucane", "given" : "S B", "non-dropping-particle" : "", "parse-names" : false, "suffix" : "" }, { "dropping-particle" : "", "family" : "Perreault", "given" : "E J", "non-dropping-particle" : "", "parse-names" : false, "suffix" : "" }, { "dropping-particle" : "", "family" : "Hargrove", "given" : "L J", "non-dropping-particle" : "", "parse-names" : false, "suffix" : "" } ], "container-title" : "Journal of Neural Engineering", "id" : "ITEM-3", "issue" : "1", "issued" : { "date-parts" : [ [ "2018", "2", "1" ] ] }, "page" : "016015", "publisher" : "IOP Publishing", "title" : "Online adaptive neural control of a robotic lower limb prosthesis", "type" : "article-journal", "volume" : "15" }, "uris" : [ "http://www.mendeley.com/documents/?uuid=65ec3ac2-257b-3285-b89e-e38fdf808fa1" ] } ], "mendeley" : { "formattedCitation" : "(Hargrove et al., 2015; A. M. Simon et al., 2017; Spanias, Simon, Finucane, Perreault, &amp; Hargrove, 2018)", "manualFormatting" : "(Hargrove et al., 2015; A. M. Simon et al., 2017; Spanias et al., 2018)", "plainTextFormattedCitation" : "(Hargrove et al., 2015; A. M. Simon et al., 2017; Spanias, Simon, Finucane, Perreault, &amp; Hargrove, 2018)", "previouslyFormattedCitation" : "(Hargrove et al., 2015; A. M. Simon et al., 2017; Spanias, Simon, Finucane, Perreault, &amp; Hargrove, 2018)" }, "properties" : {  }, "schema" : "https://github.com/citation-style-language/schema/raw/master/csl-citation.json" }</w:instrText>
      </w:r>
      <w:r w:rsidRPr="00921CF9">
        <w:rPr>
          <w:rFonts w:cs="Times New Roman"/>
          <w:szCs w:val="20"/>
        </w:rPr>
        <w:fldChar w:fldCharType="separate"/>
      </w:r>
      <w:r w:rsidR="005D67D2">
        <w:rPr>
          <w:rFonts w:cs="Times New Roman"/>
          <w:noProof/>
          <w:szCs w:val="20"/>
        </w:rPr>
        <w:t xml:space="preserve">(Hargrove et al., 2015; </w:t>
      </w:r>
      <w:r w:rsidR="00F907AB" w:rsidRPr="00F907AB">
        <w:rPr>
          <w:rFonts w:cs="Times New Roman"/>
          <w:noProof/>
          <w:szCs w:val="20"/>
        </w:rPr>
        <w:t>Simon et al., 2017; Spanias</w:t>
      </w:r>
      <w:r w:rsidR="00F907AB">
        <w:rPr>
          <w:rFonts w:cs="Times New Roman"/>
          <w:noProof/>
          <w:szCs w:val="20"/>
        </w:rPr>
        <w:t xml:space="preserve"> et al.</w:t>
      </w:r>
      <w:r w:rsidR="00F907AB" w:rsidRPr="00F907AB">
        <w:rPr>
          <w:rFonts w:cs="Times New Roman"/>
          <w:noProof/>
          <w:szCs w:val="20"/>
        </w:rPr>
        <w:t>, 2018)</w:t>
      </w:r>
      <w:r w:rsidRPr="00921CF9">
        <w:rPr>
          <w:rFonts w:cs="Times New Roman"/>
          <w:szCs w:val="20"/>
        </w:rPr>
        <w:fldChar w:fldCharType="end"/>
      </w:r>
      <w:r w:rsidRPr="00921CF9">
        <w:rPr>
          <w:rFonts w:cs="Times New Roman"/>
          <w:szCs w:val="20"/>
        </w:rPr>
        <w:t>.</w:t>
      </w:r>
      <w:r>
        <w:rPr>
          <w:rFonts w:cs="Times New Roman"/>
          <w:szCs w:val="20"/>
        </w:rPr>
        <w:t xml:space="preserve"> </w:t>
      </w:r>
      <w:r w:rsidR="0021438F">
        <w:rPr>
          <w:rFonts w:cs="Times New Roman"/>
          <w:szCs w:val="20"/>
        </w:rPr>
        <w:t>E</w:t>
      </w:r>
      <w:r w:rsidR="00921CF9">
        <w:rPr>
          <w:rFonts w:cs="Times New Roman"/>
          <w:szCs w:val="20"/>
        </w:rPr>
        <w:t xml:space="preserve">rror rates during online </w:t>
      </w:r>
      <w:r w:rsidR="00E7605D">
        <w:rPr>
          <w:rFonts w:cs="Times New Roman"/>
          <w:szCs w:val="20"/>
        </w:rPr>
        <w:t>sessions</w:t>
      </w:r>
      <w:r w:rsidR="00921CF9">
        <w:rPr>
          <w:rFonts w:cs="Times New Roman"/>
          <w:szCs w:val="20"/>
        </w:rPr>
        <w:t xml:space="preserve"> (</w:t>
      </w:r>
      <w:r w:rsidR="00921CF9">
        <w:rPr>
          <w:rFonts w:cs="Times New Roman"/>
          <w:i/>
          <w:szCs w:val="20"/>
        </w:rPr>
        <w:t>i.e.</w:t>
      </w:r>
      <w:r w:rsidR="00921CF9">
        <w:rPr>
          <w:rFonts w:cs="Times New Roman"/>
          <w:szCs w:val="20"/>
        </w:rPr>
        <w:t xml:space="preserve"> the</w:t>
      </w:r>
      <w:r w:rsidR="00E7605D">
        <w:rPr>
          <w:rFonts w:cs="Times New Roman"/>
          <w:szCs w:val="20"/>
        </w:rPr>
        <w:t xml:space="preserve"> user</w:t>
      </w:r>
      <w:r w:rsidR="00CC33D4">
        <w:rPr>
          <w:rFonts w:cs="Times New Roman"/>
          <w:szCs w:val="20"/>
        </w:rPr>
        <w:t xml:space="preserve"> </w:t>
      </w:r>
      <w:r w:rsidR="00E7605D">
        <w:rPr>
          <w:rFonts w:cs="Times New Roman"/>
          <w:szCs w:val="20"/>
        </w:rPr>
        <w:t xml:space="preserve">interacts </w:t>
      </w:r>
      <w:r w:rsidR="0078208D">
        <w:rPr>
          <w:rFonts w:cs="Times New Roman"/>
          <w:szCs w:val="20"/>
        </w:rPr>
        <w:t xml:space="preserve">dynamically </w:t>
      </w:r>
      <w:r w:rsidR="00E7605D">
        <w:rPr>
          <w:rFonts w:cs="Times New Roman"/>
          <w:szCs w:val="20"/>
        </w:rPr>
        <w:t>with the control system</w:t>
      </w:r>
      <w:r w:rsidR="00870AF4">
        <w:rPr>
          <w:rFonts w:cs="Times New Roman"/>
          <w:szCs w:val="20"/>
        </w:rPr>
        <w:t xml:space="preserve">) </w:t>
      </w:r>
      <w:r w:rsidR="0062475F">
        <w:rPr>
          <w:rFonts w:cs="Times New Roman"/>
          <w:szCs w:val="20"/>
        </w:rPr>
        <w:t>using</w:t>
      </w:r>
      <w:r w:rsidR="00E7605D">
        <w:rPr>
          <w:rFonts w:cs="Times New Roman"/>
          <w:szCs w:val="20"/>
        </w:rPr>
        <w:t xml:space="preserve"> state-of-the-art </w:t>
      </w:r>
      <w:r w:rsidR="00FD0618">
        <w:rPr>
          <w:rFonts w:cs="Times New Roman"/>
          <w:szCs w:val="20"/>
        </w:rPr>
        <w:t>intent recognition strategies</w:t>
      </w:r>
      <w:r w:rsidR="00E7605D">
        <w:rPr>
          <w:rFonts w:cs="Times New Roman"/>
          <w:szCs w:val="20"/>
        </w:rPr>
        <w:t xml:space="preserve"> </w:t>
      </w:r>
      <w:r w:rsidR="00870AF4">
        <w:rPr>
          <w:rFonts w:cs="Times New Roman"/>
          <w:szCs w:val="20"/>
        </w:rPr>
        <w:t xml:space="preserve">have approached </w:t>
      </w:r>
      <w:r w:rsidR="00921CF9">
        <w:rPr>
          <w:rFonts w:cs="Times New Roman"/>
          <w:szCs w:val="20"/>
        </w:rPr>
        <w:t>approximately 4 percent</w:t>
      </w:r>
      <w:r w:rsidR="00E7605D">
        <w:rPr>
          <w:rFonts w:cs="Times New Roman"/>
          <w:szCs w:val="20"/>
        </w:rPr>
        <w:t xml:space="preserve"> </w:t>
      </w:r>
      <w:r w:rsidR="00E7605D">
        <w:rPr>
          <w:rFonts w:cs="Times New Roman"/>
          <w:szCs w:val="20"/>
        </w:rPr>
        <w:fldChar w:fldCharType="begin" w:fldLock="1"/>
      </w:r>
      <w:r w:rsidR="00F907AB">
        <w:rPr>
          <w:rFonts w:cs="Times New Roman"/>
          <w:szCs w:val="20"/>
        </w:rPr>
        <w:instrText>ADDIN CSL_CITATION { "citationItems" : [ { "id" : "ITEM-1", "itemData" : { "DOI" : "10.1088/1741-2552/aa92a8", "ISSN" : "1741-2560", "author" : [ { "dropping-particle" : "", "family" : "Spanias", "given" : "J A", "non-dropping-particle" : "", "parse-names" : false, "suffix" : "" }, { "dropping-particle" : "", "family" : "Simon", "given" : "A M", "non-dropping-particle" : "", "parse-names" : false, "suffix" : "" }, { "dropping-particle" : "", "family" : "Finucane", "given" : "S B", "non-dropping-particle" : "", "parse-names" : false, "suffix" : "" }, { "dropping-particle" : "", "family" : "Perreault", "given" : "E J", "non-dropping-particle" : "", "parse-names" : false, "suffix" : "" }, { "dropping-particle" : "", "family" : "Hargrove", "given" : "L J", "non-dropping-particle" : "", "parse-names" : false, "suffix" : "" } ], "container-title" : "Journal of Neural Engineering", "id" : "ITEM-1", "issue" : "1", "issued" : { "date-parts" : [ [ "2018", "2", "1" ] ] }, "page" : "016015", "publisher" : "IOP Publishing", "title" : "Online adaptive neural control of a robotic lower limb prosthesis", "type" : "article-journal", "volume" : "15" }, "uris" : [ "http://www.mendeley.com/documents/?uuid=65ec3ac2-257b-3285-b89e-e38fdf808fa1" ] } ], "mendeley" : { "formattedCitation" : "(Spanias et al., 2018)", "manualFormatting" : "(Spanias et al., 2018)", "plainTextFormattedCitation" : "(Spanias et al., 2018)", "previouslyFormattedCitation" : "(Spanias et al., 2018)" }, "properties" : {  }, "schema" : "https://github.com/citation-style-language/schema/raw/master/csl-citation.json" }</w:instrText>
      </w:r>
      <w:r w:rsidR="00E7605D">
        <w:rPr>
          <w:rFonts w:cs="Times New Roman"/>
          <w:szCs w:val="20"/>
        </w:rPr>
        <w:fldChar w:fldCharType="separate"/>
      </w:r>
      <w:r w:rsidR="00E7605D" w:rsidRPr="00E7605D">
        <w:rPr>
          <w:rFonts w:cs="Times New Roman"/>
          <w:noProof/>
          <w:szCs w:val="20"/>
        </w:rPr>
        <w:t>(Spanias</w:t>
      </w:r>
      <w:r w:rsidR="00E7605D">
        <w:rPr>
          <w:rFonts w:cs="Times New Roman"/>
          <w:noProof/>
          <w:szCs w:val="20"/>
        </w:rPr>
        <w:t xml:space="preserve"> et al.</w:t>
      </w:r>
      <w:r w:rsidR="00E7605D" w:rsidRPr="00E7605D">
        <w:rPr>
          <w:rFonts w:cs="Times New Roman"/>
          <w:noProof/>
          <w:szCs w:val="20"/>
        </w:rPr>
        <w:t>, 2018)</w:t>
      </w:r>
      <w:r w:rsidR="00E7605D">
        <w:rPr>
          <w:rFonts w:cs="Times New Roman"/>
          <w:szCs w:val="20"/>
        </w:rPr>
        <w:fldChar w:fldCharType="end"/>
      </w:r>
      <w:r w:rsidR="00B922D7">
        <w:rPr>
          <w:rFonts w:cs="Times New Roman"/>
          <w:szCs w:val="20"/>
        </w:rPr>
        <w:t xml:space="preserve">; although impressive, </w:t>
      </w:r>
      <w:r w:rsidR="0062475F">
        <w:rPr>
          <w:rFonts w:cs="Times New Roman"/>
          <w:szCs w:val="20"/>
        </w:rPr>
        <w:t>the</w:t>
      </w:r>
      <w:r w:rsidR="000C4441">
        <w:rPr>
          <w:rFonts w:cs="Times New Roman"/>
          <w:szCs w:val="20"/>
        </w:rPr>
        <w:t xml:space="preserve">y </w:t>
      </w:r>
      <w:r w:rsidR="00E7605D">
        <w:rPr>
          <w:rFonts w:cs="Times New Roman"/>
          <w:szCs w:val="20"/>
        </w:rPr>
        <w:t xml:space="preserve">must be further reduced </w:t>
      </w:r>
      <w:r w:rsidR="00DC4446">
        <w:rPr>
          <w:rFonts w:cs="Times New Roman"/>
          <w:szCs w:val="20"/>
        </w:rPr>
        <w:t>before</w:t>
      </w:r>
      <w:r w:rsidR="00025FA1">
        <w:rPr>
          <w:rFonts w:cs="Times New Roman"/>
          <w:szCs w:val="20"/>
        </w:rPr>
        <w:t xml:space="preserve"> intent recognition can be used to control a powered assistive device safely and reliably over long periods of time</w:t>
      </w:r>
      <w:r w:rsidR="00870AF4">
        <w:rPr>
          <w:rFonts w:cs="Times New Roman"/>
          <w:szCs w:val="20"/>
        </w:rPr>
        <w:t xml:space="preserve">. </w:t>
      </w:r>
      <w:r w:rsidR="00D4244A">
        <w:rPr>
          <w:rFonts w:cs="Times New Roman"/>
          <w:szCs w:val="20"/>
        </w:rPr>
        <w:t xml:space="preserve">Despite promising potential for controlling powered prostheses, </w:t>
      </w:r>
      <w:r w:rsidR="00D4244A" w:rsidRPr="00D4244A">
        <w:rPr>
          <w:rFonts w:cs="Times New Roman"/>
          <w:szCs w:val="20"/>
        </w:rPr>
        <w:t xml:space="preserve">intent recognition is still not commonly applied to </w:t>
      </w:r>
      <w:r w:rsidR="00F43930">
        <w:rPr>
          <w:rFonts w:cs="Times New Roman"/>
          <w:szCs w:val="20"/>
        </w:rPr>
        <w:t>controlling</w:t>
      </w:r>
      <w:r w:rsidR="008205C8">
        <w:rPr>
          <w:rFonts w:cs="Times New Roman"/>
          <w:szCs w:val="20"/>
        </w:rPr>
        <w:t xml:space="preserve"> devices for individuals with impaired but intact limbs. Notably, p</w:t>
      </w:r>
      <w:r w:rsidR="00D4244A" w:rsidRPr="00D4244A">
        <w:rPr>
          <w:rFonts w:cs="Times New Roman"/>
          <w:szCs w:val="20"/>
        </w:rPr>
        <w:t xml:space="preserve">owered orthoses </w:t>
      </w:r>
      <w:r w:rsidR="008205C8">
        <w:rPr>
          <w:rFonts w:cs="Times New Roman"/>
          <w:szCs w:val="20"/>
        </w:rPr>
        <w:t>and</w:t>
      </w:r>
      <w:r w:rsidR="000C06FB">
        <w:rPr>
          <w:rFonts w:cs="Times New Roman"/>
          <w:szCs w:val="20"/>
        </w:rPr>
        <w:t xml:space="preserve"> </w:t>
      </w:r>
      <w:r w:rsidR="00D4244A" w:rsidRPr="00D4244A">
        <w:rPr>
          <w:rFonts w:cs="Times New Roman"/>
          <w:szCs w:val="20"/>
        </w:rPr>
        <w:t>exoskeletons</w:t>
      </w:r>
      <w:r w:rsidR="001E71FD">
        <w:rPr>
          <w:rFonts w:cs="Times New Roman"/>
          <w:szCs w:val="20"/>
        </w:rPr>
        <w:t xml:space="preserve"> </w:t>
      </w:r>
      <w:r w:rsidR="00383E39">
        <w:rPr>
          <w:rFonts w:cs="Times New Roman"/>
          <w:szCs w:val="20"/>
        </w:rPr>
        <w:t xml:space="preserve">differ from </w:t>
      </w:r>
      <w:r w:rsidR="00F43930">
        <w:rPr>
          <w:rFonts w:cs="Times New Roman"/>
          <w:szCs w:val="20"/>
        </w:rPr>
        <w:t xml:space="preserve">prostheses </w:t>
      </w:r>
      <w:r w:rsidR="00383E39">
        <w:rPr>
          <w:rFonts w:cs="Times New Roman"/>
          <w:szCs w:val="20"/>
        </w:rPr>
        <w:t xml:space="preserve">because they </w:t>
      </w:r>
      <w:r w:rsidR="00C07181">
        <w:rPr>
          <w:rFonts w:cs="Times New Roman"/>
          <w:szCs w:val="20"/>
        </w:rPr>
        <w:t xml:space="preserve">assist by supplementing instead of </w:t>
      </w:r>
      <w:r w:rsidR="00921012">
        <w:rPr>
          <w:rFonts w:cs="Times New Roman"/>
          <w:szCs w:val="20"/>
        </w:rPr>
        <w:t>substituting</w:t>
      </w:r>
      <w:r w:rsidR="001E71FD">
        <w:rPr>
          <w:rFonts w:cs="Times New Roman"/>
          <w:szCs w:val="20"/>
        </w:rPr>
        <w:t xml:space="preserve"> the movement of the instrumented limb</w:t>
      </w:r>
      <w:r w:rsidR="000028DE">
        <w:rPr>
          <w:rFonts w:cs="Times New Roman"/>
          <w:szCs w:val="20"/>
        </w:rPr>
        <w:t>(s)</w:t>
      </w:r>
      <w:r w:rsidR="001E71FD">
        <w:rPr>
          <w:rFonts w:cs="Times New Roman"/>
          <w:szCs w:val="20"/>
        </w:rPr>
        <w:t xml:space="preserve">. </w:t>
      </w:r>
      <w:r w:rsidR="009F2282">
        <w:rPr>
          <w:rFonts w:cs="Times New Roman"/>
          <w:szCs w:val="20"/>
        </w:rPr>
        <w:t xml:space="preserve">A few </w:t>
      </w:r>
      <w:r w:rsidR="00F511AE">
        <w:rPr>
          <w:rFonts w:cs="Times New Roman"/>
          <w:szCs w:val="20"/>
        </w:rPr>
        <w:t>devices</w:t>
      </w:r>
      <w:r w:rsidR="009F2282">
        <w:rPr>
          <w:rFonts w:cs="Times New Roman"/>
          <w:szCs w:val="20"/>
        </w:rPr>
        <w:t xml:space="preserve"> have </w:t>
      </w:r>
      <w:r w:rsidR="003A13EA">
        <w:rPr>
          <w:rFonts w:cs="Times New Roman"/>
          <w:szCs w:val="20"/>
        </w:rPr>
        <w:lastRenderedPageBreak/>
        <w:t xml:space="preserve">used multimodal sensor fusion for control </w:t>
      </w:r>
      <w:r w:rsidR="00C10E72">
        <w:rPr>
          <w:rFonts w:cs="Times New Roman"/>
          <w:szCs w:val="20"/>
        </w:rPr>
        <w:t xml:space="preserve">but </w:t>
      </w:r>
      <w:r w:rsidR="00F511AE">
        <w:rPr>
          <w:rFonts w:cs="Times New Roman"/>
          <w:szCs w:val="20"/>
        </w:rPr>
        <w:t>they</w:t>
      </w:r>
      <w:r w:rsidR="00C86CB0">
        <w:rPr>
          <w:rFonts w:cs="Times New Roman"/>
          <w:szCs w:val="20"/>
        </w:rPr>
        <w:t xml:space="preserve"> </w:t>
      </w:r>
      <w:r w:rsidR="009A144A">
        <w:rPr>
          <w:rFonts w:cs="Times New Roman"/>
          <w:szCs w:val="20"/>
        </w:rPr>
        <w:t>typically</w:t>
      </w:r>
      <w:r w:rsidR="00C10E72">
        <w:rPr>
          <w:rFonts w:cs="Times New Roman"/>
          <w:szCs w:val="20"/>
        </w:rPr>
        <w:t xml:space="preserve"> rel</w:t>
      </w:r>
      <w:r w:rsidR="00F86375">
        <w:rPr>
          <w:rFonts w:cs="Times New Roman"/>
          <w:szCs w:val="20"/>
        </w:rPr>
        <w:t>y on pre-defined thresholds to switch</w:t>
      </w:r>
      <w:r w:rsidR="00C10E72">
        <w:rPr>
          <w:rFonts w:cs="Times New Roman"/>
          <w:szCs w:val="20"/>
        </w:rPr>
        <w:t xml:space="preserve"> between locomotor activities</w:t>
      </w:r>
      <w:r w:rsidR="00ED181B">
        <w:rPr>
          <w:rFonts w:cs="Times New Roman"/>
          <w:szCs w:val="20"/>
        </w:rPr>
        <w:t xml:space="preserve"> and are mostly limited to</w:t>
      </w:r>
      <w:r w:rsidR="00F511AE">
        <w:rPr>
          <w:rFonts w:cs="Times New Roman"/>
          <w:szCs w:val="20"/>
        </w:rPr>
        <w:t xml:space="preserve"> identifying transitions between</w:t>
      </w:r>
      <w:r w:rsidR="00ED181B">
        <w:rPr>
          <w:rFonts w:cs="Times New Roman"/>
          <w:szCs w:val="20"/>
        </w:rPr>
        <w:t xml:space="preserve"> sitting, standing, and </w:t>
      </w:r>
      <w:r w:rsidR="005A28A2">
        <w:rPr>
          <w:rFonts w:cs="Times New Roman"/>
          <w:szCs w:val="20"/>
        </w:rPr>
        <w:t xml:space="preserve">level ground </w:t>
      </w:r>
      <w:r w:rsidR="00ED181B">
        <w:rPr>
          <w:rFonts w:cs="Times New Roman"/>
          <w:szCs w:val="20"/>
        </w:rPr>
        <w:t>walking</w:t>
      </w:r>
      <w:ins w:id="109" w:author="Blair Hu" w:date="2018-01-03T20:32:00Z">
        <w:r w:rsidR="00FB525A">
          <w:rPr>
            <w:rFonts w:cs="Times New Roman"/>
            <w:szCs w:val="20"/>
          </w:rPr>
          <w:t xml:space="preserve">. </w:t>
        </w:r>
      </w:ins>
      <w:del w:id="110" w:author="Blair Hu" w:date="2018-01-03T20:40:00Z">
        <w:r w:rsidR="00C10E72" w:rsidDel="00FB525A">
          <w:rPr>
            <w:rFonts w:cs="Times New Roman"/>
            <w:szCs w:val="20"/>
          </w:rPr>
          <w:delText xml:space="preserve">. </w:delText>
        </w:r>
      </w:del>
      <w:r w:rsidR="00C10E72">
        <w:rPr>
          <w:rFonts w:cs="Times New Roman"/>
          <w:szCs w:val="20"/>
        </w:rPr>
        <w:t xml:space="preserve">For instance, </w:t>
      </w:r>
      <w:r w:rsidR="00662955">
        <w:rPr>
          <w:rFonts w:cs="Times New Roman"/>
          <w:szCs w:val="20"/>
        </w:rPr>
        <w:t>the estimated locati</w:t>
      </w:r>
      <w:r w:rsidR="0099447D">
        <w:rPr>
          <w:rFonts w:cs="Times New Roman"/>
          <w:szCs w:val="20"/>
        </w:rPr>
        <w:t xml:space="preserve">on of the center of pressure controls </w:t>
      </w:r>
      <w:r w:rsidR="003B50FF">
        <w:rPr>
          <w:rFonts w:cs="Times New Roman"/>
          <w:szCs w:val="20"/>
        </w:rPr>
        <w:t>switch</w:t>
      </w:r>
      <w:r w:rsidR="0099447D">
        <w:rPr>
          <w:rFonts w:cs="Times New Roman"/>
          <w:szCs w:val="20"/>
        </w:rPr>
        <w:t>ing</w:t>
      </w:r>
      <w:r w:rsidR="003B50FF">
        <w:rPr>
          <w:rFonts w:cs="Times New Roman"/>
          <w:szCs w:val="20"/>
        </w:rPr>
        <w:t xml:space="preserve"> between </w:t>
      </w:r>
      <w:r w:rsidR="0099447D">
        <w:rPr>
          <w:rFonts w:cs="Times New Roman"/>
          <w:szCs w:val="20"/>
        </w:rPr>
        <w:t>sitting, standing, and walking modes</w:t>
      </w:r>
      <w:r w:rsidR="00FB5D01">
        <w:rPr>
          <w:rFonts w:cs="Times New Roman"/>
          <w:szCs w:val="20"/>
        </w:rPr>
        <w:t xml:space="preserve"> </w:t>
      </w:r>
      <w:r w:rsidR="0099447D">
        <w:rPr>
          <w:rFonts w:cs="Times New Roman"/>
          <w:szCs w:val="20"/>
        </w:rPr>
        <w:t xml:space="preserve">of </w:t>
      </w:r>
      <w:r w:rsidR="003B50FF">
        <w:rPr>
          <w:rFonts w:cs="Times New Roman"/>
          <w:szCs w:val="20"/>
        </w:rPr>
        <w:t xml:space="preserve">a </w:t>
      </w:r>
      <w:r w:rsidR="00662955">
        <w:rPr>
          <w:rFonts w:cs="Times New Roman"/>
          <w:szCs w:val="20"/>
        </w:rPr>
        <w:t xml:space="preserve">powered hip-knee orthosis </w:t>
      </w:r>
      <w:r w:rsidR="0099447D">
        <w:rPr>
          <w:rFonts w:cs="Times New Roman"/>
          <w:szCs w:val="20"/>
        </w:rPr>
        <w:t>for</w:t>
      </w:r>
      <w:r w:rsidR="00662955">
        <w:rPr>
          <w:rFonts w:cs="Times New Roman"/>
          <w:szCs w:val="20"/>
        </w:rPr>
        <w:t xml:space="preserve"> paraplegic individuals</w:t>
      </w:r>
      <w:r w:rsidR="00504463">
        <w:rPr>
          <w:rFonts w:cs="Times New Roman"/>
          <w:szCs w:val="20"/>
        </w:rPr>
        <w:t xml:space="preserve"> </w:t>
      </w:r>
      <w:r w:rsidR="00504463">
        <w:rPr>
          <w:rFonts w:cs="Times New Roman"/>
          <w:szCs w:val="20"/>
        </w:rPr>
        <w:fldChar w:fldCharType="begin" w:fldLock="1"/>
      </w:r>
      <w:r w:rsidR="00C8361E">
        <w:rPr>
          <w:rFonts w:cs="Times New Roman"/>
          <w:szCs w:val="20"/>
        </w:rPr>
        <w:instrText>ADDIN CSL_CITATION { "citationItems" : [ { "id" : "ITEM-1", "itemData" : { "DOI" : "10.1109/ICORR.2011.5975481", "ISSN" : "1945-7901", "PMID" : "22275679", "abstract" : "This paper describes a powered lower-limb orthosis that is intended to provide gait assistance to spinal cord injured (SCI) individuals by providing assistive torques at both hip and knee joints, along with a user interface and control structure that enables control of the powered orthosis via upper-body influence. The orthosis and control structure was experimentally implemented on a paraplegic subject (T10 complete) in order to provide a preliminary characterization of its capability to provide basic walking. Data and video is presented from these initial trials, which indicates that the orthosis and controller are able to effectively provide walking within parallel bars at an average speed of 0.8 km/hr.", "author" : [ { "dropping-particle" : "", "family" : "Quintero", "given" : "H. A.", "non-dropping-particle" : "", "parse-names" : false, "suffix" : "" }, { "dropping-particle" : "", "family" : "Farris", "given" : "R. J.", "non-dropping-particle" : "", "parse-names" : false, "suffix" : "" }, { "dropping-particle" : "", "family" : "Goldfarb", "given" : "M.", "non-dropping-particle" : "", "parse-names" : false, "suffix" : "" } ], "container-title" : "IEEE ... International Conference on Rehabilitation Robotics : [proceedings]", "id" : "ITEM-1", "issued" : { "date-parts" : [ [ "2011" ] ] }, "page" : "5975481", "publisher" : "NIH Public Access", "title" : "Control and implementation of a powered lower limb orthosis to aid walking in paraplegic individuals.", "type" : "article-journal", "volume" : "2011" }, "uris" : [ "http://www.mendeley.com/documents/?uuid=b7e569a1-14e1-3350-a84f-7e57218a3cbd" ] }, { "id" : "ITEM-2", "itemData" : { "DOI" : "10.1115/1.4007181", "ISSN" : "1932-6181", "PMID" : "23505407", "abstract" : "Efforts have recently been reported by several research groups on the development of computer-controlled lower limb orthoses to enable legged locomotion in persons with paraplegia. Such systems must employ a control framework that provides essential movements to the paraplegic user (i.e., sitting, standing, and walking), and ideally enable the user to autonomously command these various movements in a safe, reliable, and intuitive manner. This paper describes a control method that enables a paraplegic user to perform sitting, standing, and walking movements, which are commanded based on postural information measured by the device. The proposed user interface and control structure was implemented on a powered lower limb orthosis, and the system was tested on a paraplegic subject with a T10 complete injury. Experimental data is presented that indicates the ability of the proposed control architecture to provide appropriate user-initiated control of sitting, standing, and walking. The authors also provide a link to a video that qualitatively demonstrates the user's ability to independently control basic movements via the proposed control method.", "author" : [ { "dropping-particle" : "", "family" : "Quintero", "given" : "H. A", "non-dropping-particle" : "", "parse-names" : false, "suffix" : "" }, { "dropping-particle" : "", "family" : "Farris", "given" : "R. J", "non-dropping-particle" : "", "parse-names" : false, "suffix" : "" }, { "dropping-particle" : "", "family" : "Goldfarb", "given" : "M.", "non-dropping-particle" : "", "parse-names" : false, "suffix" : "" } ], "container-title" : "Journal of medical devices", "id" : "ITEM-2", "issue" : "4", "issued" : { "date-parts" : [ [ "2012", "12", "12" ] ] }, "page" : "0410031", "publisher" : "American Society of Mechanical Engineers", "title" : "A Method for the Autonomous Control of Lower Limb Exo-skeletons for Persons with Paraplegia.", "type" : "article-journal", "volume" : "6" }, "uris" : [ "http://www.mendeley.com/documents/?uuid=ed94d605-b8cb-305f-94b0-5f81f4aea188" ] } ], "mendeley" : { "formattedCitation" : "(Quintero, Farris, &amp; Goldfarb, 2011; Quintero et al., 2012)", "plainTextFormattedCitation" : "(Quintero, Farris, &amp; Goldfarb, 2011; Quintero et al., 2012)", "previouslyFormattedCitation" : "(Quintero, Farris, &amp; Goldfarb, 2011; Quintero et al., 2012)" }, "properties" : {  }, "schema" : "https://github.com/citation-style-language/schema/raw/master/csl-citation.json" }</w:instrText>
      </w:r>
      <w:r w:rsidR="00504463">
        <w:rPr>
          <w:rFonts w:cs="Times New Roman"/>
          <w:szCs w:val="20"/>
        </w:rPr>
        <w:fldChar w:fldCharType="separate"/>
      </w:r>
      <w:r w:rsidR="00504463" w:rsidRPr="00504463">
        <w:rPr>
          <w:rFonts w:cs="Times New Roman"/>
          <w:noProof/>
          <w:szCs w:val="20"/>
        </w:rPr>
        <w:t>(Quintero, Farris, &amp; Goldfarb, 2011; Quintero et al., 2012)</w:t>
      </w:r>
      <w:r w:rsidR="00504463">
        <w:rPr>
          <w:rFonts w:cs="Times New Roman"/>
          <w:szCs w:val="20"/>
        </w:rPr>
        <w:fldChar w:fldCharType="end"/>
      </w:r>
      <w:r w:rsidR="00662955">
        <w:rPr>
          <w:rFonts w:cs="Times New Roman"/>
          <w:szCs w:val="20"/>
        </w:rPr>
        <w:t>.</w:t>
      </w:r>
      <w:r w:rsidR="006648B1">
        <w:rPr>
          <w:rFonts w:cs="Times New Roman"/>
          <w:szCs w:val="20"/>
        </w:rPr>
        <w:t xml:space="preserve"> Grou</w:t>
      </w:r>
      <w:r w:rsidR="004D198D">
        <w:rPr>
          <w:rFonts w:cs="Times New Roman"/>
          <w:szCs w:val="20"/>
        </w:rPr>
        <w:t xml:space="preserve">nd reaction forces, posture, </w:t>
      </w:r>
      <w:r w:rsidR="006648B1">
        <w:rPr>
          <w:rFonts w:cs="Times New Roman"/>
          <w:szCs w:val="20"/>
        </w:rPr>
        <w:t>EMG</w:t>
      </w:r>
      <w:r w:rsidR="004D198D">
        <w:rPr>
          <w:rFonts w:cs="Times New Roman"/>
          <w:szCs w:val="20"/>
        </w:rPr>
        <w:t>, and electroencephalography (EEG)</w:t>
      </w:r>
      <w:r w:rsidR="006648B1">
        <w:rPr>
          <w:rFonts w:cs="Times New Roman"/>
          <w:szCs w:val="20"/>
        </w:rPr>
        <w:t xml:space="preserve"> have also been used to </w:t>
      </w:r>
      <w:r w:rsidR="005C2124">
        <w:rPr>
          <w:rFonts w:cs="Times New Roman"/>
          <w:szCs w:val="20"/>
        </w:rPr>
        <w:t>infer</w:t>
      </w:r>
      <w:r w:rsidR="006648B1">
        <w:rPr>
          <w:rFonts w:cs="Times New Roman"/>
          <w:szCs w:val="20"/>
        </w:rPr>
        <w:t xml:space="preserve"> user intent in order to synchronize </w:t>
      </w:r>
      <w:r w:rsidR="004D198D">
        <w:rPr>
          <w:rFonts w:cs="Times New Roman"/>
          <w:szCs w:val="20"/>
        </w:rPr>
        <w:t>robot</w:t>
      </w:r>
      <w:r w:rsidR="00E46C9B">
        <w:rPr>
          <w:rFonts w:cs="Times New Roman"/>
          <w:szCs w:val="20"/>
        </w:rPr>
        <w:t>ic</w:t>
      </w:r>
      <w:r w:rsidR="004D198D">
        <w:rPr>
          <w:rFonts w:cs="Times New Roman"/>
          <w:szCs w:val="20"/>
        </w:rPr>
        <w:t xml:space="preserve"> </w:t>
      </w:r>
      <w:r w:rsidR="006648B1">
        <w:rPr>
          <w:rFonts w:cs="Times New Roman"/>
          <w:szCs w:val="20"/>
        </w:rPr>
        <w:t>assistance</w:t>
      </w:r>
      <w:r w:rsidR="004D198D">
        <w:rPr>
          <w:rFonts w:cs="Times New Roman"/>
          <w:szCs w:val="20"/>
        </w:rPr>
        <w:t xml:space="preserve"> with paraplegic subjects’ movement</w:t>
      </w:r>
      <w:r w:rsidR="006648B1">
        <w:rPr>
          <w:rFonts w:cs="Times New Roman"/>
          <w:szCs w:val="20"/>
        </w:rPr>
        <w:t xml:space="preserve"> during gait initiation</w:t>
      </w:r>
      <w:r w:rsidR="00B16CF8">
        <w:rPr>
          <w:rFonts w:cs="Times New Roman"/>
          <w:szCs w:val="20"/>
        </w:rPr>
        <w:t>/</w:t>
      </w:r>
      <w:r w:rsidR="006648B1">
        <w:rPr>
          <w:rFonts w:cs="Times New Roman"/>
          <w:szCs w:val="20"/>
        </w:rPr>
        <w:t>t</w:t>
      </w:r>
      <w:r w:rsidR="00B16CF8">
        <w:rPr>
          <w:rFonts w:cs="Times New Roman"/>
          <w:szCs w:val="20"/>
        </w:rPr>
        <w:t>ermination</w:t>
      </w:r>
      <w:r w:rsidR="005E4391">
        <w:rPr>
          <w:rFonts w:cs="Times New Roman"/>
          <w:szCs w:val="20"/>
        </w:rPr>
        <w:t xml:space="preserve"> and </w:t>
      </w:r>
      <w:r w:rsidR="00CF4B87">
        <w:rPr>
          <w:rFonts w:cs="Times New Roman"/>
          <w:szCs w:val="20"/>
        </w:rPr>
        <w:t>level ground walking</w:t>
      </w:r>
      <w:r w:rsidR="005E4391">
        <w:rPr>
          <w:rFonts w:cs="Times New Roman"/>
          <w:szCs w:val="20"/>
        </w:rPr>
        <w:t xml:space="preserve"> </w:t>
      </w:r>
      <w:r w:rsidR="005E4391">
        <w:rPr>
          <w:rFonts w:cs="Times New Roman"/>
          <w:szCs w:val="20"/>
        </w:rPr>
        <w:fldChar w:fldCharType="begin" w:fldLock="1"/>
      </w:r>
      <w:r w:rsidR="00332676">
        <w:rPr>
          <w:rFonts w:cs="Times New Roman"/>
          <w:szCs w:val="20"/>
        </w:rPr>
        <w:instrText>ADDIN CSL_CITATION { "citationItems" : [ { "id" : "ITEM-1", "itemData" : { "abstract" : "This paper proposes an algorithm to estimate human intentions related with walking in or-der to comfortably and safely support a paraplegia patient's walk. A robot suit \" HAL \" has been developed for an enhancement of healthy person's activities and for support of physi-cally challenged person's daily life. Assisting method based on bioelectrical signals such as myoelectricity successfully supports healthy person's walking. These bioelectrical signals, however, cannot be measured properly from a paraplegia patient. Therefore another inter-face that can estimate patients' intentions without any manual controller are desired for robot control since a manual controller deprives a patient of his/her hands' freedom. Estimation of patients' intentions contributes to support not only comfortably but also safely, because an inconformity between the robot suit motion and the patient motion results in his/her stum-bling or falling. The proposed algorithm, therefore, estimates patient's intentions from a floor reaction force reflecting patient's weight shift during walking and standing. The effectiveness of this algorithm is investigated through experiments on a paraplegia patient who has a sen-sory paralysis on both legs, especially his left leg. We show that HAL supports patient's walk properly, estimating his intentions based on floor reaction force.", "author" : [ { "dropping-particle" : "", "family" : "Suzuki", "given" : "K.", "non-dropping-particle" : "", "parse-names" : false, "suffix" : "" }, { "dropping-particle" : "", "family" : "Mito", "given" : "G.", "non-dropping-particle" : "", "parse-names" : false, "suffix" : "" }, { "dropping-particle" : "", "family" : "Kawamoto", "given" : "H.", "non-dropping-particle" : "", "parse-names" : false, "suffix" : "" }, { "dropping-particle" : "", "family" : "Hasegawa", "given" : "Y.", "non-dropping-particle" : "", "parse-names" : false, "suffix" : "" }, { "dropping-particle" : "", "family" : "Sankai", "given" : "Y.", "non-dropping-particle" : "", "parse-names" : false, "suffix" : "" } ], "container-title" : "Advanced Robotics", "id" : "ITEM-1", "issue" : "12", "issued" : { "date-parts" : [ [ "2007" ] ] }, "page" : "1441-1469", "title" : "Intention-Based Walking Support for Paraplegia Patients with Robot Suit HAL", "type" : "article-journal", "volume" : "21" }, "uris" : [ "http://www.mendeley.com/documents/?uuid=8cf1e73d-e683-3cd4-b88a-a278d0057e2e" ] }, { "id" : "ITEM-2", "itemData" : { "DOI" : "10.1109/EMBC.2013.6610821", "ISBN" : "978-1-4577-0216-7", "author" : [ { "dropping-particle" : "", "family" : "Kilicarslan", "given" : "Atilla", "non-dropping-particle" : "", "parse-names" : false, "suffix" : "" }, { "dropping-particle" : "", "family" : "Prasad", "given" : "Saurabh", "non-dropping-particle" : "", "parse-names" : false, "suffix" : "" }, { "dropping-particle" : "", "family" : "Grossman", "given" : "Robert G.", "non-dropping-particle" : "", "parse-names" : false, "suffix" : "" }, { "dropping-particle" : "", "family" : "Contreras-Vidal", "given" : "Jose L.", "non-dropping-particle" : "", "parse-names" : false, "suffix" : "" } ], "container-title" : "2013 35th Annual International Conference of the IEEE Engineering in Medicine and Biology Society (EMBC)", "id" : "ITEM-2", "issued" : { "date-parts" : [ [ "2013", "7" ] ] }, "page" : "5606-5609", "publisher" : "IEEE", "title" : "High accuracy decoding of user intentions using EEG to control a lower-body exoskeleton", "type" : "paper-conference" }, "uris" : [ "http://www.mendeley.com/documents/?uuid=2d32582d-9596-35cf-ac5c-1915c0306cdb" ] } ], "mendeley" : { "formattedCitation" : "(Kilicarslan, Prasad, Grossman, &amp; Contreras-Vidal, 2013; Suzuki, Mito, Kawamoto, Hasegawa, &amp; Sankai, 2007)", "manualFormatting" : "(Kilicarslan et al., 2013; Suzuki et al., 2007)", "plainTextFormattedCitation" : "(Kilicarslan, Prasad, Grossman, &amp; Contreras-Vidal, 2013; Suzuki, Mito, Kawamoto, Hasegawa, &amp; Sankai, 2007)", "previouslyFormattedCitation" : "(Kilicarslan, Prasad, Grossman, &amp; Contreras-Vidal, 2013; Suzuki, Mito, Kawamoto, Hasegawa, &amp; Sankai, 2007)" }, "properties" : {  }, "schema" : "https://github.com/citation-style-language/schema/raw/master/csl-citation.json" }</w:instrText>
      </w:r>
      <w:r w:rsidR="005E4391">
        <w:rPr>
          <w:rFonts w:cs="Times New Roman"/>
          <w:szCs w:val="20"/>
        </w:rPr>
        <w:fldChar w:fldCharType="separate"/>
      </w:r>
      <w:r w:rsidR="004D198D" w:rsidRPr="004D198D">
        <w:rPr>
          <w:rFonts w:cs="Times New Roman"/>
          <w:noProof/>
          <w:szCs w:val="20"/>
        </w:rPr>
        <w:t>(Kilicarslan</w:t>
      </w:r>
      <w:r w:rsidR="00332676">
        <w:rPr>
          <w:rFonts w:cs="Times New Roman"/>
          <w:noProof/>
          <w:szCs w:val="20"/>
        </w:rPr>
        <w:t xml:space="preserve"> et al.</w:t>
      </w:r>
      <w:r w:rsidR="004D198D" w:rsidRPr="004D198D">
        <w:rPr>
          <w:rFonts w:cs="Times New Roman"/>
          <w:noProof/>
          <w:szCs w:val="20"/>
        </w:rPr>
        <w:t>, 2013; Suzuki</w:t>
      </w:r>
      <w:r w:rsidR="00332676">
        <w:rPr>
          <w:rFonts w:cs="Times New Roman"/>
          <w:noProof/>
          <w:szCs w:val="20"/>
        </w:rPr>
        <w:t xml:space="preserve"> et al.</w:t>
      </w:r>
      <w:r w:rsidR="004D198D" w:rsidRPr="004D198D">
        <w:rPr>
          <w:rFonts w:cs="Times New Roman"/>
          <w:noProof/>
          <w:szCs w:val="20"/>
        </w:rPr>
        <w:t>, 2007)</w:t>
      </w:r>
      <w:r w:rsidR="005E4391">
        <w:rPr>
          <w:rFonts w:cs="Times New Roman"/>
          <w:szCs w:val="20"/>
        </w:rPr>
        <w:fldChar w:fldCharType="end"/>
      </w:r>
      <w:r w:rsidR="006648B1">
        <w:rPr>
          <w:rFonts w:cs="Times New Roman"/>
          <w:szCs w:val="20"/>
        </w:rPr>
        <w:t xml:space="preserve">. </w:t>
      </w:r>
      <w:r w:rsidR="00540B08">
        <w:rPr>
          <w:rFonts w:cs="Times New Roman"/>
          <w:szCs w:val="20"/>
        </w:rPr>
        <w:t>B</w:t>
      </w:r>
      <w:r w:rsidR="003A278A">
        <w:rPr>
          <w:rFonts w:cs="Times New Roman"/>
          <w:szCs w:val="20"/>
        </w:rPr>
        <w:t xml:space="preserve">ilateral </w:t>
      </w:r>
      <w:r w:rsidR="003F72E3">
        <w:rPr>
          <w:rFonts w:cs="Times New Roman"/>
          <w:szCs w:val="20"/>
        </w:rPr>
        <w:t>lower-limb</w:t>
      </w:r>
      <w:r w:rsidR="003326A1">
        <w:rPr>
          <w:rFonts w:cs="Times New Roman"/>
          <w:szCs w:val="20"/>
        </w:rPr>
        <w:t xml:space="preserve"> </w:t>
      </w:r>
      <w:r w:rsidR="006648B1">
        <w:rPr>
          <w:rFonts w:cs="Times New Roman"/>
          <w:szCs w:val="20"/>
        </w:rPr>
        <w:t xml:space="preserve">neuromechanical </w:t>
      </w:r>
      <w:r w:rsidR="00771A7F">
        <w:rPr>
          <w:rFonts w:cs="Times New Roman"/>
          <w:szCs w:val="20"/>
        </w:rPr>
        <w:t>signals</w:t>
      </w:r>
      <w:r w:rsidR="00540B08">
        <w:rPr>
          <w:rFonts w:cs="Times New Roman"/>
          <w:szCs w:val="20"/>
        </w:rPr>
        <w:t xml:space="preserve"> have also been used to </w:t>
      </w:r>
      <w:r w:rsidR="00797585">
        <w:rPr>
          <w:rFonts w:cs="Times New Roman"/>
          <w:szCs w:val="20"/>
        </w:rPr>
        <w:t>predict</w:t>
      </w:r>
      <w:r w:rsidR="006648B1">
        <w:rPr>
          <w:rFonts w:cs="Times New Roman"/>
          <w:szCs w:val="20"/>
        </w:rPr>
        <w:t xml:space="preserve"> </w:t>
      </w:r>
      <w:r w:rsidR="00621034">
        <w:rPr>
          <w:rFonts w:cs="Times New Roman"/>
          <w:szCs w:val="20"/>
        </w:rPr>
        <w:t>sitting, standing, and walking</w:t>
      </w:r>
      <w:r w:rsidR="00142842">
        <w:rPr>
          <w:rFonts w:cs="Times New Roman"/>
          <w:szCs w:val="20"/>
        </w:rPr>
        <w:t xml:space="preserve"> </w:t>
      </w:r>
      <w:r w:rsidR="00621034">
        <w:rPr>
          <w:rFonts w:cs="Times New Roman"/>
          <w:szCs w:val="20"/>
        </w:rPr>
        <w:t>in</w:t>
      </w:r>
      <w:r w:rsidR="00F9621A">
        <w:rPr>
          <w:rFonts w:cs="Times New Roman"/>
          <w:szCs w:val="20"/>
        </w:rPr>
        <w:t xml:space="preserve"> one</w:t>
      </w:r>
      <w:r w:rsidR="0035179E">
        <w:rPr>
          <w:rFonts w:cs="Times New Roman"/>
          <w:szCs w:val="20"/>
        </w:rPr>
        <w:t xml:space="preserve"> patient with multiple sclerosis</w:t>
      </w:r>
      <w:r w:rsidR="00540B08">
        <w:rPr>
          <w:rFonts w:cs="Times New Roman"/>
          <w:szCs w:val="20"/>
        </w:rPr>
        <w:t xml:space="preserve"> using intent recognition</w:t>
      </w:r>
      <w:r w:rsidR="00F61E09">
        <w:rPr>
          <w:rFonts w:cs="Times New Roman"/>
          <w:szCs w:val="20"/>
        </w:rPr>
        <w:t xml:space="preserve"> </w:t>
      </w:r>
      <w:r w:rsidR="00F61E09">
        <w:rPr>
          <w:rFonts w:cs="Times New Roman"/>
          <w:szCs w:val="20"/>
        </w:rPr>
        <w:fldChar w:fldCharType="begin" w:fldLock="1"/>
      </w:r>
      <w:r w:rsidR="00540B08">
        <w:rPr>
          <w:rFonts w:cs="Times New Roman"/>
          <w:szCs w:val="20"/>
        </w:rPr>
        <w:instrText>ADDIN CSL_CITATION { "citationItems" : [ { "id" : "ITEM-1", "itemData" : { "DOI" : "10.1109/EMBC.2013.6610660", "ISBN" : "978-1-4577-0216-7", "author" : [ { "dropping-particle" : "", "family" : "Zhang", "given" : "F.", "non-dropping-particle" : "", "parse-names" : false, "suffix" : "" }, { "dropping-particle" : "", "family" : "Huang", "given" : "H.", "non-dropping-particle" : "", "parse-names" : false, "suffix" : "" } ], "container-title" : "2013 35th Annual International Conference of the IEEE Engineering in Medicine and Biology Society (EMBC)", "id" : "ITEM-1", "issued" : { "date-parts" : [ [ "2013", "7" ] ] }, "page" : "4957-4960", "publisher" : "IEEE", "title" : "Decoding movement intent of patient with multiple sclerosis for the powered lower extremity exoskeleton", "type" : "paper-conference" }, "uris" : [ "http://www.mendeley.com/documents/?uuid=3b451bff-46dd-34b5-91b4-9e6e91b33d60" ] } ], "mendeley" : { "formattedCitation" : "(F. Zhang &amp; Huang, 2013)", "manualFormatting" : "(Zhang &amp; Huang, 2013)", "plainTextFormattedCitation" : "(F. Zhang &amp; Huang, 2013)", "previouslyFormattedCitation" : "(F. Zhang &amp; Huang, 2013)" }, "properties" : {  }, "schema" : "https://github.com/citation-style-language/schema/raw/master/csl-citation.json" }</w:instrText>
      </w:r>
      <w:r w:rsidR="00F61E09">
        <w:rPr>
          <w:rFonts w:cs="Times New Roman"/>
          <w:szCs w:val="20"/>
        </w:rPr>
        <w:fldChar w:fldCharType="separate"/>
      </w:r>
      <w:r w:rsidR="00540B08">
        <w:rPr>
          <w:rFonts w:cs="Times New Roman"/>
          <w:noProof/>
          <w:szCs w:val="20"/>
        </w:rPr>
        <w:t>(</w:t>
      </w:r>
      <w:r w:rsidR="0061030D" w:rsidRPr="0061030D">
        <w:rPr>
          <w:rFonts w:cs="Times New Roman"/>
          <w:noProof/>
          <w:szCs w:val="20"/>
        </w:rPr>
        <w:t>Zhang &amp; Huang, 2013)</w:t>
      </w:r>
      <w:r w:rsidR="00F61E09">
        <w:rPr>
          <w:rFonts w:cs="Times New Roman"/>
          <w:szCs w:val="20"/>
        </w:rPr>
        <w:fldChar w:fldCharType="end"/>
      </w:r>
      <w:r w:rsidR="0035179E">
        <w:rPr>
          <w:rFonts w:cs="Times New Roman"/>
          <w:szCs w:val="20"/>
        </w:rPr>
        <w:t>.</w:t>
      </w:r>
      <w:ins w:id="111" w:author="Blair Hu" w:date="2018-01-03T20:43:00Z">
        <w:r w:rsidR="004214BE">
          <w:rPr>
            <w:rFonts w:cs="Times New Roman"/>
            <w:szCs w:val="20"/>
          </w:rPr>
          <w:t xml:space="preserve"> </w:t>
        </w:r>
      </w:ins>
      <w:r w:rsidR="001C476F">
        <w:rPr>
          <w:rFonts w:cs="Times New Roman"/>
          <w:szCs w:val="20"/>
        </w:rPr>
        <w:t xml:space="preserve">Yet </w:t>
      </w:r>
      <w:del w:id="112" w:author="Blair Hu" w:date="2018-01-03T20:44:00Z">
        <w:r w:rsidR="00236B8F" w:rsidDel="004214BE">
          <w:rPr>
            <w:rFonts w:cs="Times New Roman"/>
            <w:szCs w:val="20"/>
          </w:rPr>
          <w:delText xml:space="preserve"> </w:delText>
        </w:r>
      </w:del>
      <w:r w:rsidR="001C476F">
        <w:rPr>
          <w:rFonts w:cs="Times New Roman"/>
          <w:szCs w:val="20"/>
        </w:rPr>
        <w:t>r</w:t>
      </w:r>
      <w:r w:rsidR="00236B8F">
        <w:rPr>
          <w:rFonts w:cs="Times New Roman"/>
          <w:szCs w:val="20"/>
        </w:rPr>
        <w:t xml:space="preserve">egardless of </w:t>
      </w:r>
      <w:r w:rsidR="00D11D29">
        <w:rPr>
          <w:rFonts w:cs="Times New Roman"/>
          <w:szCs w:val="20"/>
        </w:rPr>
        <w:t>the device</w:t>
      </w:r>
      <w:r w:rsidR="009C322D">
        <w:rPr>
          <w:rFonts w:cs="Times New Roman"/>
          <w:szCs w:val="20"/>
        </w:rPr>
        <w:t>s</w:t>
      </w:r>
      <w:r w:rsidR="00D11D29">
        <w:rPr>
          <w:rFonts w:cs="Times New Roman"/>
          <w:szCs w:val="20"/>
        </w:rPr>
        <w:t xml:space="preserve"> or control signals used, </w:t>
      </w:r>
      <w:r w:rsidR="002246F8">
        <w:rPr>
          <w:rFonts w:cs="Times New Roman"/>
          <w:szCs w:val="20"/>
        </w:rPr>
        <w:t>incorrectly predicting</w:t>
      </w:r>
      <w:r w:rsidR="009C322D">
        <w:rPr>
          <w:rFonts w:cs="Times New Roman"/>
          <w:szCs w:val="20"/>
        </w:rPr>
        <w:t xml:space="preserve"> locomotor activities</w:t>
      </w:r>
      <w:r w:rsidR="00D11D29">
        <w:rPr>
          <w:rFonts w:cs="Times New Roman"/>
          <w:szCs w:val="20"/>
        </w:rPr>
        <w:t xml:space="preserve"> still </w:t>
      </w:r>
      <w:r w:rsidR="004D6E0A">
        <w:rPr>
          <w:rFonts w:cs="Times New Roman"/>
          <w:szCs w:val="20"/>
        </w:rPr>
        <w:t>presents challenges for</w:t>
      </w:r>
      <w:r w:rsidR="00B40C35">
        <w:rPr>
          <w:rFonts w:cs="Times New Roman"/>
          <w:szCs w:val="20"/>
        </w:rPr>
        <w:t xml:space="preserve"> the </w:t>
      </w:r>
      <w:r w:rsidR="00E71A2E">
        <w:rPr>
          <w:rFonts w:cs="Times New Roman"/>
          <w:szCs w:val="20"/>
        </w:rPr>
        <w:t xml:space="preserve">long-term </w:t>
      </w:r>
      <w:r w:rsidR="00B40C35">
        <w:rPr>
          <w:rFonts w:cs="Times New Roman"/>
          <w:szCs w:val="20"/>
        </w:rPr>
        <w:t>clinical viability of intent recognition.</w:t>
      </w:r>
    </w:p>
    <w:p w:rsidR="00770E0E" w:rsidRPr="00BA6715" w:rsidRDefault="005571CF" w:rsidP="007D4E7F">
      <w:pPr>
        <w:spacing w:after="120"/>
        <w:ind w:firstLine="360"/>
        <w:jc w:val="both"/>
      </w:pPr>
      <w:r>
        <w:rPr>
          <w:rFonts w:cs="Times New Roman"/>
          <w:szCs w:val="20"/>
        </w:rPr>
        <w:t>Prediction errors can be categorized as steady-state or transitional, depending on whether the true locomotor activities before and after each gait event are the same (</w:t>
      </w:r>
      <w:r>
        <w:rPr>
          <w:rFonts w:cs="Times New Roman"/>
          <w:i/>
          <w:szCs w:val="20"/>
        </w:rPr>
        <w:t xml:space="preserve">i.e. </w:t>
      </w:r>
      <w:r>
        <w:rPr>
          <w:rFonts w:cs="Times New Roman"/>
          <w:szCs w:val="20"/>
        </w:rPr>
        <w:t>steady-state) or different (</w:t>
      </w:r>
      <w:r>
        <w:rPr>
          <w:rFonts w:cs="Times New Roman"/>
          <w:i/>
          <w:szCs w:val="20"/>
        </w:rPr>
        <w:t xml:space="preserve">i.e. </w:t>
      </w:r>
      <w:r>
        <w:rPr>
          <w:rFonts w:cs="Times New Roman"/>
          <w:szCs w:val="20"/>
        </w:rPr>
        <w:t xml:space="preserve">transitional). </w:t>
      </w:r>
      <w:r w:rsidR="00B1474E">
        <w:rPr>
          <w:rFonts w:cs="Times New Roman"/>
          <w:szCs w:val="20"/>
        </w:rPr>
        <w:t>W</w:t>
      </w:r>
      <w:r w:rsidR="00E051CA">
        <w:rPr>
          <w:rFonts w:cs="Times New Roman"/>
          <w:szCs w:val="20"/>
        </w:rPr>
        <w:t xml:space="preserve">hereas </w:t>
      </w:r>
      <w:ins w:id="113" w:author="Blair Hu" w:date="2017-12-18T14:03:00Z">
        <w:r w:rsidR="00D51809">
          <w:rPr>
            <w:rFonts w:cs="Times New Roman"/>
            <w:szCs w:val="20"/>
          </w:rPr>
          <w:t xml:space="preserve">transitional errors </w:t>
        </w:r>
      </w:ins>
      <w:ins w:id="114" w:author="Blair Hu" w:date="2017-12-18T13:56:00Z">
        <w:r w:rsidR="00335755">
          <w:rPr>
            <w:rFonts w:cs="Times New Roman"/>
            <w:szCs w:val="20"/>
          </w:rPr>
          <w:t>can be especially destabilizing</w:t>
        </w:r>
      </w:ins>
      <w:r w:rsidR="002C7222">
        <w:rPr>
          <w:rFonts w:cs="Times New Roman"/>
          <w:szCs w:val="20"/>
        </w:rPr>
        <w:t xml:space="preserve"> and more likely to result in injury</w:t>
      </w:r>
      <w:ins w:id="115" w:author="Blair Hu" w:date="2017-12-18T13:56:00Z">
        <w:r w:rsidR="00335755">
          <w:rPr>
            <w:rFonts w:cs="Times New Roman"/>
            <w:szCs w:val="20"/>
          </w:rPr>
          <w:t xml:space="preserve"> (</w:t>
        </w:r>
      </w:ins>
      <w:ins w:id="116" w:author="Blair Hu" w:date="2017-12-18T13:57:00Z">
        <w:r w:rsidR="00335755">
          <w:rPr>
            <w:rFonts w:cs="Times New Roman"/>
            <w:i/>
            <w:szCs w:val="20"/>
          </w:rPr>
          <w:t>e.g.</w:t>
        </w:r>
        <w:r w:rsidR="00335755">
          <w:rPr>
            <w:i/>
          </w:rPr>
          <w:t xml:space="preserve"> </w:t>
        </w:r>
        <w:r w:rsidR="00335755">
          <w:t xml:space="preserve">at the top of the stairs when descending) </w:t>
        </w:r>
      </w:ins>
      <w:ins w:id="117" w:author="Blair Hu" w:date="2017-12-18T14:03:00Z">
        <w:r w:rsidR="00D51809">
          <w:t>steady-state error</w:t>
        </w:r>
      </w:ins>
      <w:ins w:id="118" w:author="Blair Hu" w:date="2017-12-18T13:58:00Z">
        <w:r w:rsidR="00335755">
          <w:t xml:space="preserve">s </w:t>
        </w:r>
      </w:ins>
      <w:ins w:id="119" w:author="Blair Hu" w:date="2018-01-03T20:53:00Z">
        <w:r w:rsidR="004D1C7B">
          <w:t xml:space="preserve">are </w:t>
        </w:r>
      </w:ins>
      <w:ins w:id="120" w:author="Blair Hu" w:date="2018-01-03T20:54:00Z">
        <w:r w:rsidR="004D1C7B">
          <w:t xml:space="preserve">harder to </w:t>
        </w:r>
      </w:ins>
      <w:ins w:id="121" w:author="Blair Hu" w:date="2018-01-03T20:53:00Z">
        <w:r w:rsidR="004D1C7B">
          <w:t>anticipate</w:t>
        </w:r>
      </w:ins>
      <w:ins w:id="122" w:author="Blair Hu" w:date="2017-12-18T14:04:00Z">
        <w:r w:rsidR="00D51809">
          <w:t xml:space="preserve"> and </w:t>
        </w:r>
      </w:ins>
      <w:ins w:id="123" w:author="Blair Hu" w:date="2018-01-03T20:53:00Z">
        <w:r w:rsidR="004D1C7B">
          <w:t xml:space="preserve">more </w:t>
        </w:r>
      </w:ins>
      <w:ins w:id="124" w:author="Blair Hu" w:date="2017-12-18T13:58:00Z">
        <w:r w:rsidR="00335755">
          <w:t xml:space="preserve">frustrating </w:t>
        </w:r>
      </w:ins>
      <w:ins w:id="125" w:author="Blair Hu" w:date="2018-01-03T20:54:00Z">
        <w:r w:rsidR="004D1C7B">
          <w:t>for users</w:t>
        </w:r>
      </w:ins>
      <w:ins w:id="126" w:author="Blair Hu" w:date="2017-12-18T13:58:00Z">
        <w:r w:rsidR="00335755">
          <w:t xml:space="preserve">. </w:t>
        </w:r>
      </w:ins>
      <w:del w:id="127" w:author="Blair Hu" w:date="2017-12-18T13:42:00Z">
        <w:r w:rsidRPr="006C2022" w:rsidDel="00061520">
          <w:rPr>
            <w:rFonts w:cs="Times New Roman"/>
            <w:color w:val="C00000"/>
            <w:szCs w:val="20"/>
            <w:rPrChange w:id="128" w:author="Blair Hu" w:date="2017-12-18T12:03:00Z">
              <w:rPr>
                <w:rFonts w:cs="Times New Roman"/>
                <w:szCs w:val="20"/>
              </w:rPr>
            </w:rPrChange>
          </w:rPr>
          <w:delText>T</w:delText>
        </w:r>
      </w:del>
      <w:del w:id="129" w:author="Blair Hu" w:date="2017-12-18T14:05:00Z">
        <w:r w:rsidRPr="006C2022" w:rsidDel="00D51809">
          <w:rPr>
            <w:rFonts w:cs="Times New Roman"/>
            <w:color w:val="C00000"/>
            <w:szCs w:val="20"/>
            <w:rPrChange w:id="130" w:author="Blair Hu" w:date="2017-12-18T12:03:00Z">
              <w:rPr>
                <w:rFonts w:cs="Times New Roman"/>
                <w:szCs w:val="20"/>
              </w:rPr>
            </w:rPrChange>
          </w:rPr>
          <w:delText>ransitional steps occur much less frequently but are arguably more critical because errors during transitions can be especially destabilizing</w:delText>
        </w:r>
      </w:del>
      <w:del w:id="131" w:author="Blair Hu" w:date="2017-12-18T13:42:00Z">
        <w:r w:rsidRPr="006C2022" w:rsidDel="00061520">
          <w:rPr>
            <w:rFonts w:cs="Times New Roman"/>
            <w:color w:val="C00000"/>
            <w:szCs w:val="20"/>
            <w:rPrChange w:id="132" w:author="Blair Hu" w:date="2017-12-18T12:03:00Z">
              <w:rPr>
                <w:rFonts w:cs="Times New Roman"/>
                <w:szCs w:val="20"/>
              </w:rPr>
            </w:rPrChange>
          </w:rPr>
          <w:delText xml:space="preserve">. </w:delText>
        </w:r>
      </w:del>
      <w:r w:rsidR="00BE07C0" w:rsidRPr="00770E0E">
        <w:rPr>
          <w:rFonts w:cs="Times New Roman"/>
          <w:szCs w:val="20"/>
        </w:rPr>
        <w:t xml:space="preserve">Although intent recognition algorithms can produce seamless transitions during online use, </w:t>
      </w:r>
      <w:r w:rsidR="00261BBD">
        <w:rPr>
          <w:rFonts w:cs="Times New Roman"/>
          <w:szCs w:val="20"/>
        </w:rPr>
        <w:t xml:space="preserve">transitional </w:t>
      </w:r>
      <w:r w:rsidR="00BE07C0" w:rsidRPr="00770E0E">
        <w:rPr>
          <w:rFonts w:cs="Times New Roman"/>
          <w:szCs w:val="20"/>
        </w:rPr>
        <w:t>error rates</w:t>
      </w:r>
      <w:r w:rsidR="006C20B8">
        <w:rPr>
          <w:rFonts w:cs="Times New Roman"/>
          <w:szCs w:val="20"/>
        </w:rPr>
        <w:t xml:space="preserve"> for prosthesis </w:t>
      </w:r>
      <w:r w:rsidR="006C20B8" w:rsidRPr="00C335A5">
        <w:rPr>
          <w:rFonts w:cs="Times New Roman"/>
          <w:szCs w:val="20"/>
        </w:rPr>
        <w:t>control</w:t>
      </w:r>
      <w:r w:rsidR="00BE07C0" w:rsidRPr="00C335A5">
        <w:rPr>
          <w:rFonts w:cs="Times New Roman"/>
          <w:szCs w:val="20"/>
        </w:rPr>
        <w:t xml:space="preserve"> </w:t>
      </w:r>
      <w:r w:rsidR="007C6F77">
        <w:rPr>
          <w:rFonts w:cs="Times New Roman"/>
          <w:szCs w:val="20"/>
        </w:rPr>
        <w:t xml:space="preserve">are still </w:t>
      </w:r>
      <w:r w:rsidR="00A20FBB">
        <w:rPr>
          <w:rFonts w:cs="Times New Roman"/>
          <w:szCs w:val="20"/>
        </w:rPr>
        <w:t xml:space="preserve">much </w:t>
      </w:r>
      <w:r w:rsidR="00BE07C0" w:rsidRPr="00770E0E">
        <w:rPr>
          <w:rFonts w:cs="Times New Roman"/>
          <w:szCs w:val="20"/>
        </w:rPr>
        <w:t xml:space="preserve">higher </w:t>
      </w:r>
      <w:r w:rsidR="00261BBD">
        <w:rPr>
          <w:rFonts w:cs="Times New Roman"/>
          <w:szCs w:val="20"/>
        </w:rPr>
        <w:t xml:space="preserve">than </w:t>
      </w:r>
      <w:r w:rsidR="00290B05">
        <w:rPr>
          <w:rFonts w:cs="Times New Roman"/>
          <w:szCs w:val="20"/>
        </w:rPr>
        <w:t xml:space="preserve">for </w:t>
      </w:r>
      <w:r w:rsidR="00BE07C0" w:rsidRPr="00770E0E">
        <w:rPr>
          <w:rFonts w:cs="Times New Roman"/>
          <w:szCs w:val="20"/>
        </w:rPr>
        <w:t>steady-state steps</w:t>
      </w:r>
      <w:r w:rsidR="007C6F77">
        <w:rPr>
          <w:rFonts w:cs="Times New Roman"/>
          <w:szCs w:val="20"/>
        </w:rPr>
        <w:t xml:space="preserve"> </w:t>
      </w:r>
      <w:r w:rsidR="0029044D">
        <w:rPr>
          <w:rFonts w:cs="Times New Roman"/>
          <w:szCs w:val="20"/>
        </w:rPr>
        <w:fldChar w:fldCharType="begin" w:fldLock="1"/>
      </w:r>
      <w:r w:rsidR="0029044D">
        <w:rPr>
          <w:rFonts w:cs="Times New Roman"/>
          <w:szCs w:val="20"/>
        </w:rPr>
        <w:instrText>ADDIN CSL_CITATION { "citationItems" : [ { "id" : "ITEM-1", "itemData" : { "DOI" : "10.1109/NER.2015.7146704", "ISBN" : "978-1-4673-6389-1", "author" : [ { "dropping-particle" : "", "family" : "Spanias", "given" : "J. A.", "non-dropping-particle" : "", "parse-names" : false, "suffix" : "" }, { "dropping-particle" : "", "family" : "Simon", "given" : "A. M.", "non-dropping-particle" : "", "parse-names" : false, "suffix" : "" }, { "dropping-particle" : "", "family" : "Ingraham", "given" : "K. A.", "non-dropping-particle" : "", "parse-names" : false, "suffix" : "" }, { "dropping-particle" : "", "family" : "Hargrove", "given" : "L. J.", "non-dropping-particle" : "", "parse-names" : false, "suffix" : "" } ], "container-title" : "2015 7th International IEEE/EMBS Conference on Neural Engineering (NER)", "id" : "ITEM-1", "issued" : { "date-parts" : [ [ "2015", "4" ] ] }, "page" : "639-642", "publisher" : "IEEE", "title" : "Effect of additional mechanical sensor data on an EMG-based pattern recognition system for a powered leg prosthesis", "type" : "paper-conference" }, "uris" : [ "http://www.mendeley.com/documents/?uuid=19f4fd34-8147-340b-a44c-3ee2517caeae" ] }, { "id" : "ITEM-2", "itemData" : { "DOI" : "10.1001/jama.2015.4527", "ISSN" : "0098-7484", "PMID" : "26057285", "abstract" : "IMPORTANCE Some patients with lower leg amputations may be candidates for motorized prosthetic limbs. Optimal control of such devices requires accurate classification of the patient's ambulation mode (eg, on level ground or ascending stairs) and natural transitions between different ambulation modes. OBJECTIVE To determine the effect of including electromyographic (EMG) data and historical information from prior gait strides in a real-time control system for a powered prosthetic leg capable of level-ground walking, stair ascent and descent, ramp ascent and descent, and natural transitions between these ambulation modes. DESIGN, SETTING, AND PARTICIPANTS Blinded, randomized crossover clinical trial conducted between August 2012 and November 2013 in a research laboratory at the Rehabilitation Institute of Chicago. Participants were 7 patients with unilateral above-knee (n = 6) or knee-disarticulation (n = 1) amputations. All patients were capable of ambulation within their home and community using a passive prosthesis (ie, one that does not provide external power). INTERVENTIONS Electrodes were placed over 9 residual limb muscles and EMG signals were recorded as patients ambulated and completed 20 circuit trials involving level-ground walking, ramp ascent and descent, and stair ascent and descent. Data were acquired simultaneously from 13 mechanical sensors embedded on the prosthesis. Two real-time pattern recognition algorithms, using either (1) mechanical sensor data alone or (2) mechanical sensor data in combination with EMG data and historical information from earlier in the gait cycle, were evaluated. The order in which patients used each configuration was randomized (1:1 blocked randomization) and double-blinded so patients and experimenters did not know which control configuration was being used. MAIN OUTCOMES AND MEASURES The main outcome of the study was classification error for each real-time control system. Classification error is defined as the percentage of steps incorrectly predicted by the control system. RESULTS Including EMG signals and historical information in the real-time control system resulted in significantly lower classification error (mean, 7.9% [95% CI, 6.1%-9.7%]) across a mean of 683 steps (range, 640-756 steps) compared with using mechanical sensor data only (mean, 14.1% [95% CI, 9.3%-18.9%]) across a mean of 692 steps (range, 631-775 steps), with a mean difference between groups of 6.2% (95% CI, 2.7%-9.7%] (P = .01). CONCLUS\u2026", "author" : [ { "dropping-particle" : "", "family" : "Hargrove", "given" : "L. J.", "non-dropping-particle" : "", "parse-names" : false, "suffix" : "" }, { "dropping-particle" : "", "family" : "Young", "given" : "A. J.", "non-dropping-particle" : "", "parse-names" : false, "suffix" : "" }, { "dropping-particle" : "", "family" : "Simon", "given" : "A. M.", "non-dropping-particle" : "", "parse-names" : false, "suffix" : "" }, { "dropping-particle" : "", "family" : "Fey", "given" : "N. P.", "non-dropping-particle" : "", "parse-names" : false, "suffix" : "" }, { "dropping-particle" : "", "family" : "Lipschutz", "given" : "R. D.", "non-dropping-particle" : "", "parse-names" : false, "suffix" : "" }, { "dropping-particle" : "", "family" : "Finucane", "given" : "S. B.", "non-dropping-particle" : "", "parse-names" : false, "suffix" : "" }, { "dropping-particle" : "", "family" : "Halsne", "given" : "E. G.", "non-dropping-particle" : "", "parse-names" : false, "suffix" : "" }, { "dropping-particle" : "", "family" : "Ingraham", "given" : "K. A.", "non-dropping-particle" : "", "parse-names" : false, "suffix" : "" }, { "dropping-particle" : "", "family" : "Kuiken", "given" : "T. A.", "non-dropping-particle" : "", "parse-names" : false, "suffix" : "" } ], "container-title" : "JAMA", "id" : "ITEM-2", "issue" : "22", "issued" : { "date-parts" : [ [ "2015", "6", "9" ] ] }, "page" : "2244", "title" : "Intuitive Control of a Powered Prosthetic Leg During Ambulation", "type" : "article-journal", "volume" : "313" }, "uris" : [ "http://www.mendeley.com/documents/?uuid=bf608a1d-b976-372b-b662-e15d24c3e30c" ] }, { "id" : "ITEM-3", "itemData" : { "DOI" : "10.1109/TNSRE.2016.2613020", "ISSN" : "1534-4320", "author" : [ { "dropping-particle" : "", "family" : "Simon", "given" : "A. M.", "non-dropping-particle" : "", "parse-names" : false, "suffix" : "" }, { "dropping-particle" : "", "family" : "Ingraham", "given" : "K. A.", "non-dropping-particle" : "", "parse-names" : false, "suffix" : "" }, { "dropping-particle" : "", "family" : "Spanias", "given" : "J. A.", "non-dropping-particle" : "", "parse-names" : false, "suffix" : "" }, { "dropping-particle" : "", "family" : "Young", "given" : "A. J.", "non-dropping-particle" : "", "parse-names" : false, "suffix" : "" }, { "dropping-particle" : "", "family" : "Finucane", "given" : "S. B.", "non-dropping-particle" : "", "parse-names" : false, "suffix" : "" }, { "dropping-particle" : "", "family" : "Halsne", "given" : "E. G.", "non-dropping-particle" : "", "parse-names" : false, "suffix" : "" }, { "dropping-particle" : "", "family" : "Hargrove", "given" : "L. J.", "non-dropping-particle" : "", "parse-names" : false, "suffix" : "" } ], "container-title" : "IEEE Transactions on Neural Systems and Rehabilitation Engineering", "id" : "ITEM-3", "issue" : "8", "issued" : { "date-parts" : [ [ "2017", "8" ] ] }, "page" : "1164-1171", "title" : "Delaying Ambulation Mode Transition Decisions Improves Accuracy of a Flexible Control System for Powered Knee-Ankle Prosthesis", "type" : "article-journal", "volume" : "25" }, "uris" : [ "http://www.mendeley.com/documents/?uuid=799b9b5e-6017-3ab7-8ec7-64f178c4f813" ] }, { "id" : "ITEM-4", "itemData" : { "DOI" : "10.1088/1741-2552/aa92a8", "ISSN" : "1741-2560", "author" : [ { "dropping-particle" : "", "family" : "Spanias", "given" : "J A", "non-dropping-particle" : "", "parse-names" : false, "suffix" : "" }, { "dropping-particle" : "", "family" : "Simon", "given" : "A M", "non-dropping-particle" : "", "parse-names" : false, "suffix" : "" }, { "dropping-particle" : "", "family" : "Finucane", "given" : "S B", "non-dropping-particle" : "", "parse-names" : false, "suffix" : "" }, { "dropping-particle" : "", "family" : "Perreault", "given" : "E J", "non-dropping-particle" : "", "parse-names" : false, "suffix" : "" }, { "dropping-particle" : "", "family" : "Hargrove", "given" : "L J", "non-dropping-particle" : "", "parse-names" : false, "suffix" : "" } ], "container-title" : "Journal of Neural Engineering", "id" : "ITEM-4", "issue" : "1", "issued" : { "date-parts" : [ [ "2018", "2", "1" ] ] }, "page" : "016015", "publisher" : "IOP Publishing", "title" : "Online adaptive neural control of a robotic lower limb prosthesis", "type" : "article-journal", "volume" : "15" }, "uris" : [ "http://www.mendeley.com/documents/?uuid=65ec3ac2-257b-3285-b89e-e38fdf808fa1" ] } ], "mendeley" : { "formattedCitation" : "(Hargrove et al., 2015; A. M. Simon et al., 2017; Spanias et al., 2018, 2015)", "manualFormatting" : "(Hargrove et al., 2015; Simon et al., 2017; Spanias et al., 2015, 2018)", "plainTextFormattedCitation" : "(Hargrove et al., 2015; A. M. Simon et al., 2017; Spanias et al., 2018, 2015)", "previouslyFormattedCitation" : "(Hargrove et al., 2015; A. M. Simon et al., 2017; Spanias et al., 2018, 2015)" }, "properties" : {  }, "schema" : "https://github.com/citation-style-language/schema/raw/master/csl-citation.json" }</w:instrText>
      </w:r>
      <w:r w:rsidR="0029044D">
        <w:rPr>
          <w:rFonts w:cs="Times New Roman"/>
          <w:szCs w:val="20"/>
        </w:rPr>
        <w:fldChar w:fldCharType="separate"/>
      </w:r>
      <w:r w:rsidR="0029044D">
        <w:rPr>
          <w:rFonts w:cs="Times New Roman"/>
          <w:noProof/>
          <w:szCs w:val="20"/>
        </w:rPr>
        <w:t xml:space="preserve">(Hargrove et al., 2015; </w:t>
      </w:r>
      <w:r w:rsidR="0029044D" w:rsidRPr="0029044D">
        <w:rPr>
          <w:rFonts w:cs="Times New Roman"/>
          <w:noProof/>
          <w:szCs w:val="20"/>
        </w:rPr>
        <w:t>Simon et al., 2017; Spanias et al., 201</w:t>
      </w:r>
      <w:r w:rsidR="0029044D">
        <w:rPr>
          <w:rFonts w:cs="Times New Roman"/>
          <w:noProof/>
          <w:szCs w:val="20"/>
        </w:rPr>
        <w:t>5</w:t>
      </w:r>
      <w:r w:rsidR="0029044D" w:rsidRPr="0029044D">
        <w:rPr>
          <w:rFonts w:cs="Times New Roman"/>
          <w:noProof/>
          <w:szCs w:val="20"/>
        </w:rPr>
        <w:t>, 201</w:t>
      </w:r>
      <w:r w:rsidR="0029044D">
        <w:rPr>
          <w:rFonts w:cs="Times New Roman"/>
          <w:noProof/>
          <w:szCs w:val="20"/>
        </w:rPr>
        <w:t>8</w:t>
      </w:r>
      <w:r w:rsidR="0029044D" w:rsidRPr="0029044D">
        <w:rPr>
          <w:rFonts w:cs="Times New Roman"/>
          <w:noProof/>
          <w:szCs w:val="20"/>
        </w:rPr>
        <w:t>)</w:t>
      </w:r>
      <w:r w:rsidR="0029044D">
        <w:rPr>
          <w:rFonts w:cs="Times New Roman"/>
          <w:szCs w:val="20"/>
        </w:rPr>
        <w:fldChar w:fldCharType="end"/>
      </w:r>
      <w:r w:rsidR="00BE07C0" w:rsidRPr="00770E0E">
        <w:rPr>
          <w:rFonts w:cs="Times New Roman"/>
          <w:szCs w:val="20"/>
        </w:rPr>
        <w:t>.</w:t>
      </w:r>
      <w:r w:rsidR="00C45BE3">
        <w:rPr>
          <w:rFonts w:cs="Times New Roman"/>
          <w:szCs w:val="20"/>
        </w:rPr>
        <w:t xml:space="preserve"> </w:t>
      </w:r>
      <w:r w:rsidR="00770E0E" w:rsidRPr="00C140FE">
        <w:rPr>
          <w:rFonts w:cs="Times New Roman"/>
          <w:szCs w:val="20"/>
        </w:rPr>
        <w:t>Walking, especially transitions, requires bilateral coordination of the lower body.</w:t>
      </w:r>
      <w:r w:rsidR="00770E0E" w:rsidRPr="00770E0E">
        <w:rPr>
          <w:rFonts w:cs="Times New Roman"/>
          <w:szCs w:val="20"/>
        </w:rPr>
        <w:t xml:space="preserve"> </w:t>
      </w:r>
      <w:r w:rsidR="00C140FE">
        <w:rPr>
          <w:rFonts w:cs="Times New Roman"/>
          <w:szCs w:val="20"/>
        </w:rPr>
        <w:t xml:space="preserve">For </w:t>
      </w:r>
      <w:r w:rsidR="00070215">
        <w:rPr>
          <w:rFonts w:cs="Times New Roman"/>
          <w:szCs w:val="20"/>
        </w:rPr>
        <w:t>example</w:t>
      </w:r>
      <w:r w:rsidR="00C140FE">
        <w:rPr>
          <w:rFonts w:cs="Times New Roman"/>
          <w:szCs w:val="20"/>
        </w:rPr>
        <w:t xml:space="preserve">, </w:t>
      </w:r>
      <w:r w:rsidR="007C7E56">
        <w:rPr>
          <w:rFonts w:cs="Times New Roman"/>
          <w:szCs w:val="20"/>
        </w:rPr>
        <w:t>the</w:t>
      </w:r>
      <w:r w:rsidR="00C140FE">
        <w:rPr>
          <w:rFonts w:cs="Times New Roman"/>
          <w:szCs w:val="20"/>
        </w:rPr>
        <w:t xml:space="preserve"> anticipatory </w:t>
      </w:r>
      <w:r w:rsidR="003F72E3">
        <w:rPr>
          <w:rFonts w:cs="Times New Roman"/>
          <w:szCs w:val="20"/>
        </w:rPr>
        <w:t>lower-limb</w:t>
      </w:r>
      <w:r w:rsidR="003F5A55">
        <w:rPr>
          <w:rFonts w:cs="Times New Roman"/>
          <w:szCs w:val="20"/>
        </w:rPr>
        <w:t xml:space="preserve"> joint </w:t>
      </w:r>
      <w:r w:rsidR="00C140FE">
        <w:rPr>
          <w:rFonts w:cs="Times New Roman"/>
          <w:szCs w:val="20"/>
        </w:rPr>
        <w:t xml:space="preserve">mechanics and EMG </w:t>
      </w:r>
      <w:r w:rsidR="003F5A55">
        <w:rPr>
          <w:rFonts w:cs="Times New Roman"/>
          <w:szCs w:val="20"/>
        </w:rPr>
        <w:t>signals</w:t>
      </w:r>
      <w:r w:rsidR="007C7E56">
        <w:rPr>
          <w:rFonts w:cs="Times New Roman"/>
          <w:szCs w:val="20"/>
        </w:rPr>
        <w:t xml:space="preserve"> for able-bodied subjects</w:t>
      </w:r>
      <w:r w:rsidR="003F5A55">
        <w:rPr>
          <w:rFonts w:cs="Times New Roman"/>
          <w:szCs w:val="20"/>
        </w:rPr>
        <w:t xml:space="preserve"> </w:t>
      </w:r>
      <w:r w:rsidR="00C140FE">
        <w:rPr>
          <w:rFonts w:cs="Times New Roman"/>
          <w:szCs w:val="20"/>
        </w:rPr>
        <w:t xml:space="preserve">differed for transitions from level ground walking to stair ascent and descent and for leading and trailing legs </w:t>
      </w:r>
      <w:r w:rsidR="00C140FE">
        <w:rPr>
          <w:rFonts w:cs="Times New Roman"/>
          <w:szCs w:val="20"/>
        </w:rPr>
        <w:fldChar w:fldCharType="begin" w:fldLock="1"/>
      </w:r>
      <w:r w:rsidR="007F2AF5">
        <w:rPr>
          <w:rFonts w:cs="Times New Roman"/>
          <w:szCs w:val="20"/>
        </w:rPr>
        <w:instrText>ADDIN CSL_CITATION { "citationItems" : [ { "id" : "ITEM-1", "itemData" : { "DOI" : "10.1016/j.jbiomech.2015.12.041", "ISSN" : "00219290", "abstract" : "The majority of fall-related accidents are during stair ambulation\u2014occurring commonly at the top and bottom stairs of each flight, locations in which individuals are transitioning to stairs. Little is known about how individuals adjust their biomechanics in anticipation of walking-stair transitions. We identified the anticipatory stride mechanics of nine able-bodied individuals as they approached transitions from level ground walking to stair ascent and descent. Unlike prior investigations of stair ambulation, we analyzed two consecutive \u201canticipation\u201d strides preceding the transitions strides to stairs, and tested a comprehensive set of kinematic and electromyographic (EMG) data from both the leading and trailing legs. Subjects completed ten trials of baseline overground walking and ten trials of walking to stair ascent and descent. Deviations relative to baseline were assessed. Significant changes in mechanics and EMG occurred in the earliest anticipation strides analyzed for both ascent and descent transitions. For stair descent, these changes were consistent with observed reductions in walking speed, which occurred in all anticipation strides tested. For stair ascent, subjects maintained their speed until the swing phase of the latest anticipation stride, and changes were found that would normally be observed for decreasing speed. Given the timing and nature of the observed changes, this study has implications for enhancing intent recognition systems and evaluating fall-prone or disabled individuals, by testing their abilities to sense upcoming transitions and decelerate during locomotion.", "author" : [ { "dropping-particle" : "", "family" : "Peng", "given" : "Joshua", "non-dropping-particle" : "", "parse-names" : false, "suffix" : "" }, { "dropping-particle" : "", "family" : "Fey", "given" : "Nicholas P.", "non-dropping-particle" : "", "parse-names" : false, "suffix" : "" }, { "dropping-particle" : "", "family" : "Kuiken", "given" : "Todd A.", "non-dropping-particle" : "", "parse-names" : false, "suffix" : "" }, { "dropping-particle" : "", "family" : "Hargrove", "given" : "Levi J.", "non-dropping-particle" : "", "parse-names" : false, "suffix" : "" } ], "container-title" : "Journal of Biomechanics", "id" : "ITEM-1", "issue" : "4", "issued" : { "date-parts" : [ [ "2016" ] ] }, "page" : "528-536", "title" : "Anticipatory kinematics and muscle activity preceding transitions from level-ground walking to stair ascent and descent", "type" : "article-journal", "volume" : "49" }, "uris" : [ "http://www.mendeley.com/documents/?uuid=0d75b6c5-9afc-3cb6-ae0e-76a4cd2c9749" ] } ], "mendeley" : { "formattedCitation" : "(Peng, Fey, Kuiken, &amp; Hargrove, 2016)", "manualFormatting" : "(Peng et al., 2016)", "plainTextFormattedCitation" : "(Peng, Fey, Kuiken, &amp; Hargrove, 2016)", "previouslyFormattedCitation" : "(Peng, Fey, Kuiken, &amp; Hargrove, 2016)" }, "properties" : {  }, "schema" : "https://github.com/citation-style-language/schema/raw/master/csl-citation.json" }</w:instrText>
      </w:r>
      <w:r w:rsidR="00C140FE">
        <w:rPr>
          <w:rFonts w:cs="Times New Roman"/>
          <w:szCs w:val="20"/>
        </w:rPr>
        <w:fldChar w:fldCharType="separate"/>
      </w:r>
      <w:r w:rsidR="009412B1">
        <w:rPr>
          <w:rFonts w:cs="Times New Roman"/>
          <w:noProof/>
          <w:szCs w:val="20"/>
        </w:rPr>
        <w:t>(Peng et al.</w:t>
      </w:r>
      <w:r w:rsidR="00C140FE" w:rsidRPr="00C140FE">
        <w:rPr>
          <w:rFonts w:cs="Times New Roman"/>
          <w:noProof/>
          <w:szCs w:val="20"/>
        </w:rPr>
        <w:t>, 2016)</w:t>
      </w:r>
      <w:r w:rsidR="00C140FE">
        <w:rPr>
          <w:rFonts w:cs="Times New Roman"/>
          <w:szCs w:val="20"/>
        </w:rPr>
        <w:fldChar w:fldCharType="end"/>
      </w:r>
      <w:r w:rsidR="00C140FE">
        <w:rPr>
          <w:rFonts w:cs="Times New Roman"/>
          <w:szCs w:val="20"/>
        </w:rPr>
        <w:t xml:space="preserve">. </w:t>
      </w:r>
      <w:r w:rsidR="00956BF8">
        <w:rPr>
          <w:rFonts w:cs="Times New Roman"/>
          <w:szCs w:val="20"/>
        </w:rPr>
        <w:t xml:space="preserve">The mechanical work performed by each leg also differs for both </w:t>
      </w:r>
      <w:r w:rsidR="00D7493D">
        <w:rPr>
          <w:rFonts w:cs="Times New Roman"/>
          <w:szCs w:val="20"/>
        </w:rPr>
        <w:t xml:space="preserve">uphill and downhill walking </w:t>
      </w:r>
      <w:r w:rsidR="00D7493D">
        <w:rPr>
          <w:rFonts w:cs="Times New Roman"/>
          <w:szCs w:val="20"/>
        </w:rPr>
        <w:fldChar w:fldCharType="begin" w:fldLock="1"/>
      </w:r>
      <w:r w:rsidR="00C8361E">
        <w:rPr>
          <w:rFonts w:cs="Times New Roman"/>
          <w:szCs w:val="20"/>
        </w:rPr>
        <w:instrText>ADDIN CSL_CITATION { "citationItems" : [ { "id" : "ITEM-1", "itemData" : { "DOI" : "10.1016/j.jbiomech.2011.10.034", "abstract" : "a b s t r a c t Previous studies of the mechanical work performed during uphill and downhill walking have neglected the simultaneous negative and positive work performed by the leading and trailing legs during double support. Our goal was to quantify the mechanical work performed by the individual legs across a range of uphill and downhill grades. We hypothesized that during double support, (1) with steeper uphill grade, the negative work performed by the leading leg would become negligible and the trailing leg would perform progressively greater positive work to raise the center of mass (CoM), and (2) with steeper downhill grade, the leading leg would perform progressively greater negative work to lower the CoM and the positive work performed by the trailing leg would become negligible. 11 healthy young adults (6 M/5 F, 71.0 7 12.3 kg) walked at 1.25 m/s on a dual-belt force-measuring treadmill at seven grades (0, 73, 76, 791). We collected three-dimensional ground reaction forces (GRFs) and used the individual limbs method to calculate the mechanical work performed by each leg. As hypothesized, the trailing leg performed progressively greater positive work with steeper uphill grade, and the leading leg performed progressively greater negative work with steeper downhill grade (po 0.005). To our surprise, unlike level-ground walking, during double support the leading leg performed considerable positive work when walking uphill and the trailing leg performed considerable negative work when walking downhill (po 0.005). To understand how humans walk uphill and downhill, it is important to consider these revealing biomechanical aspects of individual leg function and interaction during double support.", "author" : [ { "dropping-particle" : "", "family" : "Franz", "given" : "Jason R", "non-dropping-particle" : "", "parse-names" : false, "suffix" : "" }, { "dropping-particle" : "", "family" : "Lyddon", "given" : "Nicholas E", "non-dropping-particle" : "", "parse-names" : false, "suffix" : "" }, { "dropping-particle" : "", "family" : "Kram", "given" : "Rodger", "non-dropping-particle" : "", "parse-names" : false, "suffix" : "" } ], "id" : "ITEM-1", "issued" : { "date-parts" : [ [ "2011" ] ] }, "title" : "Mechanical work performed by the individual legs during uphill and downhill walking", "type" : "article-journal" }, "uris" : [ "http://www.mendeley.com/documents/?uuid=28c64003-178c-38ca-86ed-a7ab5fc3e650" ] } ], "mendeley" : { "formattedCitation" : "(Franz, Lyddon, &amp; Kram, 2011)", "plainTextFormattedCitation" : "(Franz, Lyddon, &amp; Kram, 2011)", "previouslyFormattedCitation" : "(Franz, Lyddon, &amp; Kram, 2011)" }, "properties" : {  }, "schema" : "https://github.com/citation-style-language/schema/raw/master/csl-citation.json" }</w:instrText>
      </w:r>
      <w:r w:rsidR="00D7493D">
        <w:rPr>
          <w:rFonts w:cs="Times New Roman"/>
          <w:szCs w:val="20"/>
        </w:rPr>
        <w:fldChar w:fldCharType="separate"/>
      </w:r>
      <w:r w:rsidR="00D7493D" w:rsidRPr="00D7493D">
        <w:rPr>
          <w:rFonts w:cs="Times New Roman"/>
          <w:noProof/>
          <w:szCs w:val="20"/>
        </w:rPr>
        <w:t>(Franz, Lyddon, &amp; Kram, 2011)</w:t>
      </w:r>
      <w:r w:rsidR="00D7493D">
        <w:rPr>
          <w:rFonts w:cs="Times New Roman"/>
          <w:szCs w:val="20"/>
        </w:rPr>
        <w:fldChar w:fldCharType="end"/>
      </w:r>
      <w:r w:rsidR="00D7493D">
        <w:rPr>
          <w:rFonts w:cs="Times New Roman"/>
          <w:szCs w:val="20"/>
        </w:rPr>
        <w:t xml:space="preserve">. </w:t>
      </w:r>
      <w:r w:rsidR="00770E0E" w:rsidRPr="00770E0E">
        <w:rPr>
          <w:rFonts w:cs="Times New Roman"/>
          <w:szCs w:val="20"/>
        </w:rPr>
        <w:t>Although individuals with unilateral</w:t>
      </w:r>
      <w:r w:rsidR="00152B51">
        <w:rPr>
          <w:rFonts w:cs="Times New Roman"/>
          <w:szCs w:val="20"/>
        </w:rPr>
        <w:t xml:space="preserve"> gait</w:t>
      </w:r>
      <w:r w:rsidR="00770E0E" w:rsidRPr="00770E0E">
        <w:rPr>
          <w:rFonts w:cs="Times New Roman"/>
          <w:szCs w:val="20"/>
        </w:rPr>
        <w:t xml:space="preserve"> </w:t>
      </w:r>
      <w:r w:rsidR="00BD7312">
        <w:rPr>
          <w:rFonts w:cs="Times New Roman"/>
          <w:szCs w:val="20"/>
        </w:rPr>
        <w:t>impairment</w:t>
      </w:r>
      <w:r w:rsidR="00770E0E" w:rsidRPr="00770E0E">
        <w:rPr>
          <w:rFonts w:cs="Times New Roman"/>
          <w:szCs w:val="20"/>
        </w:rPr>
        <w:t xml:space="preserve"> typically develop new patterns of interlimb coordination, their non-affected limb generally remains anatomically and biomechanically intact</w:t>
      </w:r>
      <w:r w:rsidR="008066B8">
        <w:rPr>
          <w:rFonts w:cs="Times New Roman"/>
          <w:szCs w:val="20"/>
        </w:rPr>
        <w:t xml:space="preserve"> </w:t>
      </w:r>
      <w:r w:rsidR="008066B8">
        <w:rPr>
          <w:rFonts w:cs="Times New Roman"/>
          <w:szCs w:val="20"/>
        </w:rPr>
        <w:fldChar w:fldCharType="begin" w:fldLock="1"/>
      </w:r>
      <w:r w:rsidR="007709F0">
        <w:rPr>
          <w:rFonts w:cs="Times New Roman"/>
          <w:szCs w:val="20"/>
        </w:rPr>
        <w:instrText>ADDIN CSL_CITATION { "citationItems" : [ { "id" : "ITEM-1", "itemData" : { "DOI" : "10.1016/j.gaitpost.2004.06.009", "ISSN" : "09666362", "PMID" : "15996592", "abstract" : "Treadmill walking was used to assess the consistent gait differences between six individuals with post-stroke hemiparesis and six non-disabled, healthy controls at matched speeds. The hemiparetic subjects walked on the treadmill at their comfortable speeds, while each control walked at the same speed as the hemiparetic subject with whom he or she was matched. Kinematic and insole pressure data were collected from multiple, steady-state gait cycles. A large set of gait differences found between hemiparetic and non-disabled subjects was consistent with impaired swing initiation in the paretic limb (i.e., inadequate propulsion of the leg during pre-swing, increased percentage swing time, and reduced knee flexion at toe-off and mid-swing in the paretic limb) and related compensatory strategies (i.e., pelvic hiking and swing-phase propulsion and circumduction of the paretic limb). Exaggerated positive work associated with raising the trunk during pre-swing and swing of the paretic limb, consistent with pelvic hiking, contributed to increased mechanical energetic cost during walking. A second set of gait differences found was consistent with impaired single limb support on the paretic limb (i.e., shortened support time on the paretic limb) and related compensatory strategies (i.e., exaggerated propulsion of the non-paretic limb during pre-swing to shorten its swing time). Other significant gait differences included asymmetry in step length and increased step width. We conclude that consistent gait differences exist between hemiparetic and non-disabled subjects walking at matched speeds. The differences provide insights, concerning hemiparetic impairment and related compensatory strategies, that are in addition to the observation of slow walking speed.", "author" : [ { "dropping-particle" : "", "family" : "Chen", "given" : "G.", "non-dropping-particle" : "", "parse-names" : false, "suffix" : "" }, { "dropping-particle" : "", "family" : "Patten", "given" : "C.", "non-dropping-particle" : "", "parse-names" : false, "suffix" : "" }, { "dropping-particle" : "", "family" : "Kothari", "given" : "D. H.", "non-dropping-particle" : "", "parse-names" : false, "suffix" : "" }, { "dropping-particle" : "", "family" : "Zajac", "given" : "F. E.", "non-dropping-particle" : "", "parse-names" : false, "suffix" : "" } ], "container-title" : "Gait &amp; Posture", "id" : "ITEM-1", "issue" : "1", "issued" : { "date-parts" : [ [ "2005", "8" ] ] }, "page" : "51-56", "title" : "Gait differences between individuals with post-stroke hemiparesis and non-disabled controls at matched speeds", "type" : "article-journal", "volume" : "22" }, "uris" : [ "http://www.mendeley.com/documents/?uuid=b82c2df1-7ca2-310f-ab0f-5aad53312cde" ] }, { "id" : "ITEM-2", "itemData" : { "DOI" : "10.1371/journal.pone.0147661", "ISSN" : "1932-6203", "PMID" : "26807889", "abstract" : "Powered knee-ankle prostheses are capable of providing net-positive mechanical energy to amputees. Yet, there are limitless ways to deliver this energy throughout the gait cycle. It remains largely unknown how different combinations of active knee and ankle assistance affect the walking mechanics of transfemoral amputees. This study assessed the relative contributions of stance phase knee swing initiation, increasing ankle stiffness and powered plantarflexion as three unilateral transfemoral amputees walked overground at their self-selected walking speed. Five combinations of knee and ankle conditions were evaluated regarding the kinematics and kinetics of the amputated and intact legs using repeated measures analyses of variance. We found eliminating active knee swing initiation or powered plantarflexion was linked to increased compensations of the ipsilateral hip joint during the subsequent swing phase. The elimination of knee swing initiation or powered plantarflexion also led to reduced braking ground reaction forces of the amputated and intact legs, and influenced both sagittal and frontal plane loading of the intact knee joint. Gradually increasing prosthetic ankle stiffness influenced the shape of the prosthetic ankle plantarflexion moment, more closely mirroring the intact ankle moment. Increasing ankle stiffness also corresponded to increased prosthetic ankle power generation (despite a similar maximum stiffness value across conditions) and increased braking ground reaction forces of the amputated leg. These findings further our understanding of how to deliver assistance with powered knee-ankle prostheses and the compensations that occur when specific aspects of assistance are added/removed.", "author" : [ { "dropping-particle" : "", "family" : "Ingraham", "given" : "K. A.", "non-dropping-particle" : "", "parse-names" : false, "suffix" : "" }, { "dropping-particle" : "", "family" : "Fey", "given" : "N. P.", "non-dropping-particle" : "", "parse-names" : false, "suffix" : "" }, { "dropping-particle" : "", "family" : "Simon", "given" : "A. M.", "non-dropping-particle" : "", "parse-names" : false, "suffix" : "" }, { "dropping-particle" : "", "family" : "Hargrove", "given" : "L. J.", "non-dropping-particle" : "", "parse-names" : false, "suffix" : "" } ], "container-title" : "doi.org", "id" : "ITEM-2", "issue" : "1", "issued" : { "date-parts" : [ [ "2016" ] ] }, "page" : "e0147661", "publisher" : "Public Library of Science (PLoS)", "title" : "Assessing the Relative Contributions of Active Ankle and Knee Assistance to the Walking Mechanics of Transfemoral Amputees Using a Powered Prosthesis", "type" : "article-journal", "volume" : "11" }, "uris" : [ "http://www.mendeley.com/documents/?uuid=5a03f103-ad39-3265-8277-1485311f9be0" ] }, { "id" : "ITEM-3", "itemData" : { "ISSN" : "1938-1352", "PMID" : "17436172", "abstract" : "The C-Leg (Otto Bock, Duderstadt, Germany) is a microprocessor-controlled prosthetic knee that may enhance amputee gait. This intrasubject randomized study compared the gait biomechanics of transfemoral amputees wearing the C-Leg with those wearing a common noncomputerized prosthesis, the Mauch SNS (Ossur, Reykjavik, Iceland). After subjects had a 3-month acclimation period with each prosthetic knee, typical gait biomechanical data were collected in a gait laboratory. At a controlled walking speed (CWS), peak swing phase knee-flexion angle decreased for the C-Leg group compared with the Mauch SNS group (55.2 degrees +/- 6.5 degrees vs 64.41 degrees +/- 5.8 degrees , respectively; p = 0.005); the C-Leg group was similar to control subjects' peak swing knee-flexion angle (56.0 degrees +/- 3.4 degrees ). Stance knee-flexion moment increased for the C-Leg group compared with the Mauch SNS group (0.142 +/- 0.05 vs 0.067 +/- 0.07 N\"m, respectively; p = 0.01), but remained significantly reduced compared with control subjects (0.477 +/- 0.1 N\"m). Prosthetic limb step length at CWS was less for the C-Leg group compared with the Mauch SNS group (0.66 +/- 0.04 vs 0.70 +/- 0.06 m, respectively; p = 0.005), which resulted in increased symmetry between limbs for the C-Leg group. Subjects also walked faster with the C-Leg versus the Mauch SNS (1.30 +/- 0.1 vs 1.21 +/- 0.1 m/s, respectively; p = 0.004). The C-Leg prosthetic limb vertical ground reaction force decreased compared with the Mauch SNS (96.3 +/- 4.7 vs 100.3 +/- 7.5 % body weight, respectively; p = 0.0092).", "author" : [ { "dropping-particle" : "", "family" : "Segal", "given" : "A. D.", "non-dropping-particle" : "", "parse-names" : false, "suffix" : "" }, { "dropping-particle" : "", "family" : "Orendurff", "given" : "M. S.", "non-dropping-particle" : "", "parse-names" : false, "suffix" : "" }, { "dropping-particle" : "", "family" : "Klute", "given" : "G. K.", "non-dropping-particle" : "", "parse-names" : false, "suffix" : "" }, { "dropping-particle" : "", "family" : "McDowell", "given" : "M. L.", "non-dropping-particle" : "", "parse-names" : false, "suffix" : "" }, { "dropping-particle" : "", "family" : "Pecoraro", "given" : "J. A.", "non-dropping-particle" : "", "parse-names" : false, "suffix" : "" }, { "dropping-particle" : "", "family" : "Shofer", "given" : "J.", "non-dropping-particle" : "", "parse-names" : false, "suffix" : "" }, { "dropping-particle" : "", "family" : "Czerniecki", "given" : "J. M.", "non-dropping-particle" : "", "parse-names" : false, "suffix" : "" } ], "container-title" : "Journal of rehabilitation research and development", "id" : "ITEM-3", "issue" : "7", "issued" : { "date-parts" : [ [ "2006" ] ] }, "page" : "857-70", "title" : "Kinematic and kinetic comparisons of transfemoral amputee gait using C-Leg and Mauch SNS prosthetic knees.", "type" : "article-journal", "volume" : "43" }, "uris" : [ "http://www.mendeley.com/documents/?uuid=98c1ac4e-4dd9-3e5b-976b-7070a9dddf0e" ] } ], "mendeley" : { "formattedCitation" : "(G. Chen, Patten, Kothari, &amp; Zajac, 2005; Ingraham, Fey, Simon, &amp; Hargrove, 2016; Segal et al., 2006)", "manualFormatting" : "(Chen et al., 2005; Ingraham et al., 2016; Segal et al., 2006)", "plainTextFormattedCitation" : "(G. Chen, Patten, Kothari, &amp; Zajac, 2005; Ingraham, Fey, Simon, &amp; Hargrove, 2016; Segal et al., 2006)", "previouslyFormattedCitation" : "(G. Chen, Patten, Kothari, &amp; Zajac, 2005; Ingraham, Fey, Simon, &amp; Hargrove, 2016; Segal et al., 2006)" }, "properties" : {  }, "schema" : "https://github.com/citation-style-language/schema/raw/master/csl-citation.json" }</w:instrText>
      </w:r>
      <w:r w:rsidR="008066B8">
        <w:rPr>
          <w:rFonts w:cs="Times New Roman"/>
          <w:szCs w:val="20"/>
        </w:rPr>
        <w:fldChar w:fldCharType="separate"/>
      </w:r>
      <w:r w:rsidR="007F2AF5">
        <w:rPr>
          <w:rFonts w:cs="Times New Roman"/>
          <w:noProof/>
          <w:szCs w:val="20"/>
        </w:rPr>
        <w:t>(Chen</w:t>
      </w:r>
      <w:r w:rsidR="008066B8" w:rsidRPr="008066B8">
        <w:rPr>
          <w:rFonts w:cs="Times New Roman"/>
          <w:noProof/>
          <w:szCs w:val="20"/>
        </w:rPr>
        <w:t xml:space="preserve"> </w:t>
      </w:r>
      <w:r w:rsidR="007F2AF5">
        <w:rPr>
          <w:rFonts w:cs="Times New Roman"/>
          <w:noProof/>
          <w:szCs w:val="20"/>
        </w:rPr>
        <w:t>et al., 2005; Ingraham et al.,</w:t>
      </w:r>
      <w:r w:rsidR="008066B8" w:rsidRPr="008066B8">
        <w:rPr>
          <w:rFonts w:cs="Times New Roman"/>
          <w:noProof/>
          <w:szCs w:val="20"/>
        </w:rPr>
        <w:t xml:space="preserve"> 2016; Segal et al., 2006)</w:t>
      </w:r>
      <w:r w:rsidR="008066B8">
        <w:rPr>
          <w:rFonts w:cs="Times New Roman"/>
          <w:szCs w:val="20"/>
        </w:rPr>
        <w:fldChar w:fldCharType="end"/>
      </w:r>
      <w:r w:rsidR="00770E0E" w:rsidRPr="00770E0E">
        <w:rPr>
          <w:rFonts w:cs="Times New Roman"/>
          <w:szCs w:val="20"/>
        </w:rPr>
        <w:t xml:space="preserve">. </w:t>
      </w:r>
      <w:r w:rsidR="00770E0E" w:rsidRPr="002E14D1">
        <w:rPr>
          <w:rFonts w:cs="Times New Roman"/>
          <w:szCs w:val="20"/>
        </w:rPr>
        <w:t xml:space="preserve">Yet, nearly all assistive devices that are commercially available and/or used in research settings </w:t>
      </w:r>
      <w:ins w:id="133" w:author="Blair Hu" w:date="2018-01-05T11:38:00Z">
        <w:r w:rsidR="00614E32">
          <w:rPr>
            <w:rFonts w:cs="Times New Roman"/>
            <w:szCs w:val="20"/>
          </w:rPr>
          <w:t>do not incorporate information from both legs</w:t>
        </w:r>
      </w:ins>
      <w:del w:id="134" w:author="Blair Hu" w:date="2018-01-03T20:55:00Z">
        <w:r w:rsidR="00770E0E" w:rsidRPr="002E14D1" w:rsidDel="00C31655">
          <w:rPr>
            <w:rFonts w:cs="Times New Roman"/>
            <w:szCs w:val="20"/>
          </w:rPr>
          <w:delText>only access information from the</w:delText>
        </w:r>
      </w:del>
      <w:del w:id="135" w:author="Blair Hu" w:date="2018-01-03T20:56:00Z">
        <w:r w:rsidR="00770E0E" w:rsidRPr="002E14D1" w:rsidDel="00C31655">
          <w:rPr>
            <w:rFonts w:cs="Times New Roman"/>
            <w:szCs w:val="20"/>
          </w:rPr>
          <w:delText xml:space="preserve"> </w:delText>
        </w:r>
      </w:del>
      <w:del w:id="136" w:author="Blair Hu" w:date="2018-01-05T11:38:00Z">
        <w:r w:rsidR="00770E0E" w:rsidRPr="002E14D1" w:rsidDel="00614E32">
          <w:rPr>
            <w:rFonts w:cs="Times New Roman"/>
            <w:szCs w:val="20"/>
          </w:rPr>
          <w:delText>affected side</w:delText>
        </w:r>
      </w:del>
      <w:r w:rsidR="00700024">
        <w:rPr>
          <w:rFonts w:cs="Times New Roman"/>
          <w:szCs w:val="20"/>
        </w:rPr>
        <w:t xml:space="preserve"> and </w:t>
      </w:r>
      <w:ins w:id="137" w:author="Blair Hu" w:date="2018-01-03T20:57:00Z">
        <w:r w:rsidR="00AC540D" w:rsidRPr="001638B1">
          <w:rPr>
            <w:rFonts w:cs="Times New Roman"/>
            <w:szCs w:val="20"/>
            <w:rPrChange w:id="138" w:author="Blair Hu" w:date="2018-01-03T21:02:00Z">
              <w:rPr>
                <w:rFonts w:cs="Times New Roman"/>
                <w:color w:val="C00000"/>
                <w:szCs w:val="20"/>
              </w:rPr>
            </w:rPrChange>
          </w:rPr>
          <w:t xml:space="preserve">it remains unknown whether </w:t>
        </w:r>
      </w:ins>
      <w:ins w:id="139" w:author="Blair Hu" w:date="2018-01-05T11:39:00Z">
        <w:r w:rsidR="001C4A0C">
          <w:rPr>
            <w:rFonts w:cs="Times New Roman"/>
            <w:szCs w:val="20"/>
          </w:rPr>
          <w:t>contralateral side</w:t>
        </w:r>
      </w:ins>
      <w:ins w:id="140" w:author="Blair Hu" w:date="2018-01-03T21:00:00Z">
        <w:r w:rsidR="001E79BA" w:rsidRPr="001638B1">
          <w:rPr>
            <w:rFonts w:cs="Times New Roman"/>
            <w:szCs w:val="20"/>
            <w:rPrChange w:id="141" w:author="Blair Hu" w:date="2018-01-03T21:02:00Z">
              <w:rPr>
                <w:rFonts w:cs="Times New Roman"/>
                <w:color w:val="C00000"/>
                <w:szCs w:val="20"/>
              </w:rPr>
            </w:rPrChange>
          </w:rPr>
          <w:t xml:space="preserve"> </w:t>
        </w:r>
      </w:ins>
      <w:ins w:id="142" w:author="Blair Hu" w:date="2018-01-03T20:57:00Z">
        <w:r w:rsidR="00AC540D" w:rsidRPr="001638B1">
          <w:rPr>
            <w:rFonts w:cs="Times New Roman"/>
            <w:szCs w:val="20"/>
            <w:rPrChange w:id="143" w:author="Blair Hu" w:date="2018-01-03T21:02:00Z">
              <w:rPr>
                <w:rFonts w:cs="Times New Roman"/>
                <w:color w:val="C00000"/>
                <w:szCs w:val="20"/>
              </w:rPr>
            </w:rPrChange>
          </w:rPr>
          <w:t xml:space="preserve">signals </w:t>
        </w:r>
      </w:ins>
      <w:ins w:id="144" w:author="Blair Hu" w:date="2018-01-03T21:00:00Z">
        <w:r w:rsidR="001E79BA" w:rsidRPr="001638B1">
          <w:rPr>
            <w:rFonts w:cs="Times New Roman"/>
            <w:szCs w:val="20"/>
            <w:rPrChange w:id="145" w:author="Blair Hu" w:date="2018-01-03T21:02:00Z">
              <w:rPr>
                <w:rFonts w:cs="Times New Roman"/>
                <w:color w:val="C00000"/>
                <w:szCs w:val="20"/>
              </w:rPr>
            </w:rPrChange>
          </w:rPr>
          <w:t xml:space="preserve">contain rich </w:t>
        </w:r>
      </w:ins>
      <w:ins w:id="146" w:author="Blair Hu" w:date="2018-01-03T21:01:00Z">
        <w:r w:rsidR="001E79BA" w:rsidRPr="001638B1">
          <w:rPr>
            <w:rFonts w:cs="Times New Roman"/>
            <w:szCs w:val="20"/>
            <w:rPrChange w:id="147" w:author="Blair Hu" w:date="2018-01-03T21:02:00Z">
              <w:rPr>
                <w:rFonts w:cs="Times New Roman"/>
                <w:color w:val="C00000"/>
                <w:szCs w:val="20"/>
              </w:rPr>
            </w:rPrChange>
          </w:rPr>
          <w:t>and robust</w:t>
        </w:r>
      </w:ins>
      <w:ins w:id="148" w:author="Blair Hu" w:date="2018-01-03T21:02:00Z">
        <w:r w:rsidR="00706394" w:rsidRPr="001638B1">
          <w:rPr>
            <w:rFonts w:cs="Times New Roman"/>
            <w:szCs w:val="20"/>
            <w:rPrChange w:id="149" w:author="Blair Hu" w:date="2018-01-03T21:02:00Z">
              <w:rPr>
                <w:rFonts w:cs="Times New Roman"/>
                <w:color w:val="C00000"/>
                <w:szCs w:val="20"/>
              </w:rPr>
            </w:rPrChange>
          </w:rPr>
          <w:t xml:space="preserve"> enough</w:t>
        </w:r>
      </w:ins>
      <w:ins w:id="150" w:author="Blair Hu" w:date="2018-01-03T21:01:00Z">
        <w:r w:rsidR="001E79BA" w:rsidRPr="001638B1">
          <w:rPr>
            <w:rFonts w:cs="Times New Roman"/>
            <w:szCs w:val="20"/>
            <w:rPrChange w:id="151" w:author="Blair Hu" w:date="2018-01-03T21:02:00Z">
              <w:rPr>
                <w:rFonts w:cs="Times New Roman"/>
                <w:color w:val="C00000"/>
                <w:szCs w:val="20"/>
              </w:rPr>
            </w:rPrChange>
          </w:rPr>
          <w:t xml:space="preserve"> information about the user’s intent</w:t>
        </w:r>
      </w:ins>
      <w:ins w:id="152" w:author="Blair Hu" w:date="2018-01-03T21:02:00Z">
        <w:r w:rsidR="00706394" w:rsidRPr="001638B1">
          <w:rPr>
            <w:rFonts w:cs="Times New Roman"/>
            <w:szCs w:val="20"/>
            <w:rPrChange w:id="153" w:author="Blair Hu" w:date="2018-01-03T21:02:00Z">
              <w:rPr>
                <w:rFonts w:cs="Times New Roman"/>
                <w:color w:val="C00000"/>
                <w:szCs w:val="20"/>
              </w:rPr>
            </w:rPrChange>
          </w:rPr>
          <w:t xml:space="preserve"> to justify their inclusion</w:t>
        </w:r>
      </w:ins>
      <w:del w:id="154" w:author="Blair Hu" w:date="2018-01-03T21:00:00Z">
        <w:r w:rsidR="00770E0E" w:rsidRPr="002E14D1" w:rsidDel="001E79BA">
          <w:rPr>
            <w:rFonts w:cs="Times New Roman"/>
            <w:szCs w:val="20"/>
          </w:rPr>
          <w:delText xml:space="preserve">, which may </w:delText>
        </w:r>
      </w:del>
      <w:del w:id="155" w:author="Blair Hu" w:date="2018-01-03T20:58:00Z">
        <w:r w:rsidR="005871D3" w:rsidRPr="002E14D1" w:rsidDel="00AC540D">
          <w:rPr>
            <w:rFonts w:cs="Times New Roman"/>
            <w:szCs w:val="20"/>
          </w:rPr>
          <w:delText>provide</w:delText>
        </w:r>
        <w:r w:rsidR="00770E0E" w:rsidRPr="002E14D1" w:rsidDel="00AC540D">
          <w:rPr>
            <w:rFonts w:cs="Times New Roman"/>
            <w:szCs w:val="20"/>
          </w:rPr>
          <w:delText xml:space="preserve"> less robust </w:delText>
        </w:r>
        <w:r w:rsidR="005871D3" w:rsidRPr="005A1CA8" w:rsidDel="00AC540D">
          <w:rPr>
            <w:rFonts w:cs="Times New Roman"/>
            <w:szCs w:val="20"/>
          </w:rPr>
          <w:delText xml:space="preserve">control signals compared to </w:delText>
        </w:r>
        <w:r w:rsidR="00770E0E" w:rsidRPr="001638B1" w:rsidDel="00AC540D">
          <w:rPr>
            <w:rFonts w:cs="Times New Roman"/>
            <w:szCs w:val="20"/>
          </w:rPr>
          <w:delText>the non-affected side</w:delText>
        </w:r>
      </w:del>
      <w:r w:rsidR="00770E0E" w:rsidRPr="001638B1">
        <w:rPr>
          <w:rFonts w:cs="Times New Roman"/>
          <w:szCs w:val="20"/>
        </w:rPr>
        <w:t>. For example, the powered Va</w:t>
      </w:r>
      <w:r w:rsidR="005E15CF" w:rsidRPr="001638B1">
        <w:rPr>
          <w:rFonts w:cs="Times New Roman"/>
          <w:szCs w:val="20"/>
        </w:rPr>
        <w:t xml:space="preserve">nderbilt knee-ankle prosthesis </w:t>
      </w:r>
      <w:r w:rsidR="005E15CF" w:rsidRPr="002E14D1">
        <w:rPr>
          <w:rFonts w:cs="Times New Roman"/>
          <w:szCs w:val="20"/>
        </w:rPr>
        <w:fldChar w:fldCharType="begin" w:fldLock="1"/>
      </w:r>
      <w:r w:rsidR="00C8361E" w:rsidRPr="001638B1">
        <w:rPr>
          <w:rFonts w:cs="Times New Roman"/>
          <w:szCs w:val="20"/>
          <w:rPrChange w:id="156" w:author="Blair Hu" w:date="2018-01-03T21:02:00Z">
            <w:rPr>
              <w:rFonts w:cs="Times New Roman"/>
              <w:color w:val="C00000"/>
              <w:szCs w:val="20"/>
            </w:rPr>
          </w:rPrChange>
        </w:rPr>
        <w:instrText>ADDIN CSL_CITATION { "citationItems" : [ { "id" : "ITEM-1", "itemData" : { "DOI" : "10.1109/TBME.2009.2034734", "ISSN" : "0018-9294", "PMID" : "19846361", "abstract" : "This paper describes a control architecture and intent recognition approach for the real-time supervisory control of a powered lower limb prosthesis. The approach infers user intent to stand, sit, or walk, by recognizing patterns in prosthesis sensor data in real time, without the need for instrumentation of the sound-side leg. Specifically, the intent recognizer utilizes time-based features extracted from frames of prosthesis signals, which are subsequently reduced to a lower dimensionality (for computational efficiency). These data are initially used to train intent models, which classify the patterns as standing, sitting, or walking. The trained models are subsequently used to infer the user's intent in real time. In addition to describing the generalized control approach, this paper describes the implementation of this approach on a single unilateral transfemoral amputee subject and demonstrates via experiments the effectiveness of the approach. In the real-time supervisory control experiments, the intent recognizer identified all 90 activity-mode transitions, switching the underlying middle-level controllers without any perceivable delay by the user. The intent recognizer also identified six activity-mode transitions, which were not intended by the user. Due to the intentional overlapping functionality of the middle-level controllers, the incorrect classifications neither caused problems in functionality, nor were perceived by the user.", "author" : [ { "dropping-particle" : "", "family" : "Varol", "given" : "H.A.", "non-dropping-particle" : "", "parse-names" : false, "suffix" : "" }, { "dropping-particle" : "", "family" : "Sup", "given" : "F.", "non-dropping-particle" : "", "parse-names" : false, "suffix" : "" }, { "dropping-particle" : "", "family" : "Goldfarb", "given" : "M.", "non-dropping-particle" : "", "parse-names" : false, "suffix" : "" } ], "container-title" : "IEEE Transactions on Biomedical Engineering", "id" : "ITEM-1", "issue" : "3", "issued" : { "date-parts" : [ [ "2010", "3" ] ] }, "page" : "542-551", "title" : "Multiclass Real-Time Intent Recognition of a Powered Lower Limb Prosthesis", "type" : "article-journal", "volume" : "57" }, "uris" : [ "http://www.mendeley.com/documents/?uuid=f1ea5567-1ff3-3e74-a193-b8e6deec9012" ] } ], "mendeley" : { "formattedCitation" : "(Varol et al., 2010)", "plainTextFormattedCitation" : "(Varol et al., 2010)", "previouslyFormattedCitation" : "(Varol et al., 2010)" }, "properties" : {  }, "schema" : "https://github.com/citation-style-language/schema/raw/master/csl-citation.json" }</w:instrText>
      </w:r>
      <w:r w:rsidR="005E15CF" w:rsidRPr="00D15179">
        <w:rPr>
          <w:rFonts w:cs="Times New Roman"/>
          <w:szCs w:val="20"/>
        </w:rPr>
        <w:fldChar w:fldCharType="separate"/>
      </w:r>
      <w:r w:rsidR="005E15CF" w:rsidRPr="002E14D1">
        <w:rPr>
          <w:rFonts w:cs="Times New Roman"/>
          <w:noProof/>
          <w:szCs w:val="20"/>
        </w:rPr>
        <w:t>(Varol et al., 2010)</w:t>
      </w:r>
      <w:r w:rsidR="005E15CF" w:rsidRPr="002E14D1">
        <w:rPr>
          <w:rFonts w:cs="Times New Roman"/>
          <w:szCs w:val="20"/>
        </w:rPr>
        <w:fldChar w:fldCharType="end"/>
      </w:r>
      <w:r w:rsidR="002E76F6" w:rsidRPr="002E14D1">
        <w:rPr>
          <w:rFonts w:cs="Times New Roman"/>
          <w:szCs w:val="20"/>
        </w:rPr>
        <w:t xml:space="preserve"> and hydraulic </w:t>
      </w:r>
      <w:r w:rsidR="00770E0E" w:rsidRPr="002E14D1">
        <w:rPr>
          <w:rFonts w:cs="Times New Roman"/>
          <w:szCs w:val="20"/>
        </w:rPr>
        <w:t xml:space="preserve">C-Leg </w:t>
      </w:r>
      <w:r w:rsidR="005E15CF" w:rsidRPr="002E14D1">
        <w:rPr>
          <w:rFonts w:cs="Times New Roman"/>
          <w:szCs w:val="20"/>
        </w:rPr>
        <w:t xml:space="preserve">knee prosthesis </w:t>
      </w:r>
      <w:r w:rsidR="005E15CF" w:rsidRPr="002E14D1">
        <w:rPr>
          <w:rFonts w:cs="Times New Roman"/>
          <w:szCs w:val="20"/>
        </w:rPr>
        <w:fldChar w:fldCharType="begin" w:fldLock="1"/>
      </w:r>
      <w:r w:rsidR="00C8361E" w:rsidRPr="001638B1">
        <w:rPr>
          <w:rFonts w:cs="Times New Roman"/>
          <w:szCs w:val="20"/>
          <w:rPrChange w:id="157" w:author="Blair Hu" w:date="2018-01-03T21:02:00Z">
            <w:rPr>
              <w:rFonts w:cs="Times New Roman"/>
              <w:color w:val="C00000"/>
              <w:szCs w:val="20"/>
            </w:rPr>
          </w:rPrChange>
        </w:rPr>
        <w:instrText>ADDIN CSL_CITATION { "citationItems" : [ { "id" : "ITEM-1", "itemData" : { "URL" : "http://www.ottobockus.com/media/local-media/prosthetics/lower-limb/c-leg/files/cleg4-ifu.pdf", "accessed" : { "date-parts" : [ [ "2017", "8", "11" ] ] }, "author" : [ { "dropping-particle" : "", "family" : "Ottobock", "given" : "", "non-dropping-particle" : "", "parse-names" : false, "suffix" : "" } ], "id" : "ITEM-1", "issued" : { "date-parts" : [ [ "2015" ] ] }, "title" : "C-Leg 4: Instructions for use.", "type" : "webpage" }, "uris" : [ "http://www.mendeley.com/documents/?uuid=b27e75ce-b2a7-3796-ab36-3e16377f6d68" ] } ], "mendeley" : { "formattedCitation" : "(Ottobock, 2015)", "plainTextFormattedCitation" : "(Ottobock, 2015)", "previouslyFormattedCitation" : "(Ottobock, 2015)" }, "properties" : {  }, "schema" : "https://github.com/citation-style-language/schema/raw/master/csl-citation.json" }</w:instrText>
      </w:r>
      <w:r w:rsidR="005E15CF" w:rsidRPr="00D15179">
        <w:rPr>
          <w:rFonts w:cs="Times New Roman"/>
          <w:szCs w:val="20"/>
        </w:rPr>
        <w:fldChar w:fldCharType="separate"/>
      </w:r>
      <w:r w:rsidR="005E15CF" w:rsidRPr="002E14D1">
        <w:rPr>
          <w:rFonts w:cs="Times New Roman"/>
          <w:noProof/>
          <w:szCs w:val="20"/>
        </w:rPr>
        <w:t>(Ottobock, 2015)</w:t>
      </w:r>
      <w:r w:rsidR="005E15CF" w:rsidRPr="002E14D1">
        <w:rPr>
          <w:rFonts w:cs="Times New Roman"/>
          <w:szCs w:val="20"/>
        </w:rPr>
        <w:fldChar w:fldCharType="end"/>
      </w:r>
      <w:r w:rsidR="002E76F6" w:rsidRPr="002E14D1">
        <w:rPr>
          <w:rFonts w:cs="Times New Roman"/>
          <w:szCs w:val="20"/>
        </w:rPr>
        <w:t xml:space="preserve"> </w:t>
      </w:r>
      <w:r w:rsidR="00770E0E" w:rsidRPr="002E14D1">
        <w:rPr>
          <w:rFonts w:cs="Times New Roman"/>
          <w:szCs w:val="20"/>
        </w:rPr>
        <w:t>and C-Brace</w:t>
      </w:r>
      <w:r w:rsidR="002E76F6" w:rsidRPr="002E14D1">
        <w:rPr>
          <w:rFonts w:cs="Times New Roman"/>
          <w:szCs w:val="20"/>
        </w:rPr>
        <w:t xml:space="preserve"> knee ankle foot orthosis</w:t>
      </w:r>
      <w:r w:rsidR="00770E0E" w:rsidRPr="005A1CA8">
        <w:rPr>
          <w:rFonts w:cs="Times New Roman"/>
          <w:szCs w:val="20"/>
        </w:rPr>
        <w:t xml:space="preserve"> </w:t>
      </w:r>
      <w:r w:rsidR="005E15CF" w:rsidRPr="002E14D1">
        <w:rPr>
          <w:rFonts w:cs="Times New Roman"/>
          <w:szCs w:val="20"/>
        </w:rPr>
        <w:fldChar w:fldCharType="begin" w:fldLock="1"/>
      </w:r>
      <w:r w:rsidR="00C8361E" w:rsidRPr="001638B1">
        <w:rPr>
          <w:rFonts w:cs="Times New Roman"/>
          <w:szCs w:val="20"/>
          <w:rPrChange w:id="158" w:author="Blair Hu" w:date="2018-01-03T21:02:00Z">
            <w:rPr>
              <w:rFonts w:cs="Times New Roman"/>
              <w:color w:val="C00000"/>
              <w:szCs w:val="20"/>
            </w:rPr>
          </w:rPrChange>
        </w:rPr>
        <w:instrText>ADDIN CSL_CITATION { "citationItems" : [ { "id" : "ITEM-1", "itemData" : { "author" : [ { "dropping-particle" : "", "family" : "Ottobock", "given" : "", "non-dropping-particle" : "", "parse-names" : false, "suffix" : "" } ], "id" : "ITEM-1", "issued" : { "date-parts" : [ [ "2016" ] ] }, "title" : "C-Brace: Instructions for use", "type" : "article-journal" }, "uris" : [ "http://www.mendeley.com/documents/?uuid=2d5cccc2-457c-357a-a7af-9124d7eb7436" ] } ], "mendeley" : { "formattedCitation" : "(Ottobock, 2016)", "plainTextFormattedCitation" : "(Ottobock, 2016)", "previouslyFormattedCitation" : "(Ottobock, 2016)" }, "properties" : {  }, "schema" : "https://github.com/citation-style-language/schema/raw/master/csl-citation.json" }</w:instrText>
      </w:r>
      <w:r w:rsidR="005E15CF" w:rsidRPr="00D15179">
        <w:rPr>
          <w:rFonts w:cs="Times New Roman"/>
          <w:szCs w:val="20"/>
        </w:rPr>
        <w:fldChar w:fldCharType="separate"/>
      </w:r>
      <w:r w:rsidR="005E15CF" w:rsidRPr="002E14D1">
        <w:rPr>
          <w:rFonts w:cs="Times New Roman"/>
          <w:noProof/>
          <w:szCs w:val="20"/>
        </w:rPr>
        <w:t>(Ottobock, 2016)</w:t>
      </w:r>
      <w:r w:rsidR="005E15CF" w:rsidRPr="002E14D1">
        <w:rPr>
          <w:rFonts w:cs="Times New Roman"/>
          <w:szCs w:val="20"/>
        </w:rPr>
        <w:fldChar w:fldCharType="end"/>
      </w:r>
      <w:r w:rsidR="00770E0E" w:rsidRPr="002E14D1">
        <w:rPr>
          <w:rFonts w:cs="Times New Roman"/>
          <w:szCs w:val="20"/>
        </w:rPr>
        <w:t xml:space="preserve"> are all </w:t>
      </w:r>
      <w:r w:rsidR="003D5C72" w:rsidRPr="002E14D1">
        <w:rPr>
          <w:rFonts w:cs="Times New Roman"/>
          <w:szCs w:val="20"/>
        </w:rPr>
        <w:t>cont</w:t>
      </w:r>
      <w:r w:rsidR="003D5C72" w:rsidRPr="005A1CA8">
        <w:rPr>
          <w:rFonts w:cs="Times New Roman"/>
          <w:szCs w:val="20"/>
        </w:rPr>
        <w:t>rolled using only signals from the affected side</w:t>
      </w:r>
      <w:r w:rsidR="00770E0E" w:rsidRPr="001638B1">
        <w:rPr>
          <w:rFonts w:cs="Times New Roman"/>
          <w:szCs w:val="20"/>
        </w:rPr>
        <w:t xml:space="preserve">; however, </w:t>
      </w:r>
      <w:r w:rsidR="006F2E45">
        <w:rPr>
          <w:rFonts w:cs="Times New Roman"/>
          <w:szCs w:val="20"/>
        </w:rPr>
        <w:t xml:space="preserve">we hypothesized that </w:t>
      </w:r>
      <w:r w:rsidR="00770E0E" w:rsidRPr="001638B1">
        <w:rPr>
          <w:rFonts w:cs="Times New Roman"/>
          <w:szCs w:val="20"/>
        </w:rPr>
        <w:t xml:space="preserve">information </w:t>
      </w:r>
      <w:r w:rsidR="006F2E45">
        <w:rPr>
          <w:rFonts w:cs="Times New Roman"/>
          <w:szCs w:val="20"/>
        </w:rPr>
        <w:t>from</w:t>
      </w:r>
      <w:r w:rsidR="00B81D1E">
        <w:rPr>
          <w:rFonts w:cs="Times New Roman"/>
          <w:szCs w:val="20"/>
        </w:rPr>
        <w:t xml:space="preserve"> the </w:t>
      </w:r>
      <w:r w:rsidR="00007175">
        <w:rPr>
          <w:rFonts w:cs="Times New Roman"/>
          <w:szCs w:val="20"/>
        </w:rPr>
        <w:t>unaffected</w:t>
      </w:r>
      <w:r w:rsidR="00B81D1E">
        <w:rPr>
          <w:rFonts w:cs="Times New Roman"/>
          <w:szCs w:val="20"/>
        </w:rPr>
        <w:t xml:space="preserve"> leg </w:t>
      </w:r>
      <w:del w:id="159" w:author="Blair Hu" w:date="2018-01-05T11:45:00Z">
        <w:r w:rsidR="00770E0E" w:rsidRPr="001638B1" w:rsidDel="00B31454">
          <w:rPr>
            <w:rFonts w:cs="Times New Roman"/>
            <w:szCs w:val="20"/>
          </w:rPr>
          <w:delText>could reasonably</w:delText>
        </w:r>
      </w:del>
      <w:ins w:id="160" w:author="Blair Hu" w:date="2018-01-05T11:46:00Z">
        <w:r w:rsidR="006E2898">
          <w:rPr>
            <w:rFonts w:cs="Times New Roman"/>
            <w:szCs w:val="20"/>
          </w:rPr>
          <w:t>could</w:t>
        </w:r>
      </w:ins>
      <w:r w:rsidR="00770E0E" w:rsidRPr="001638B1">
        <w:rPr>
          <w:rFonts w:cs="Times New Roman"/>
          <w:szCs w:val="20"/>
        </w:rPr>
        <w:t xml:space="preserve"> </w:t>
      </w:r>
      <w:del w:id="161" w:author="Blair Hu" w:date="2018-01-05T11:45:00Z">
        <w:r w:rsidR="00770E0E" w:rsidRPr="001638B1" w:rsidDel="00B31454">
          <w:rPr>
            <w:rFonts w:cs="Times New Roman"/>
            <w:szCs w:val="20"/>
          </w:rPr>
          <w:delText xml:space="preserve">augment </w:delText>
        </w:r>
      </w:del>
      <w:ins w:id="162" w:author="Blair Hu" w:date="2018-01-05T11:45:00Z">
        <w:r w:rsidR="00B31454">
          <w:rPr>
            <w:rFonts w:cs="Times New Roman"/>
            <w:szCs w:val="20"/>
          </w:rPr>
          <w:t xml:space="preserve">improve </w:t>
        </w:r>
      </w:ins>
      <w:r w:rsidR="006F2E45">
        <w:rPr>
          <w:rFonts w:cs="Times New Roman"/>
          <w:szCs w:val="20"/>
        </w:rPr>
        <w:t>c</w:t>
      </w:r>
      <w:r w:rsidR="00E62268">
        <w:rPr>
          <w:rFonts w:cs="Times New Roman"/>
          <w:szCs w:val="20"/>
        </w:rPr>
        <w:t>ontrollability.</w:t>
      </w:r>
      <w:r w:rsidR="006F2E45">
        <w:rPr>
          <w:rFonts w:cs="Times New Roman"/>
          <w:szCs w:val="20"/>
        </w:rPr>
        <w:t xml:space="preserve"> </w:t>
      </w:r>
      <w:del w:id="163" w:author="Blair Hu" w:date="2018-01-05T11:45:00Z">
        <w:r w:rsidR="00770E0E" w:rsidRPr="001638B1" w:rsidDel="00B31454">
          <w:rPr>
            <w:rFonts w:cs="Times New Roman"/>
            <w:szCs w:val="20"/>
          </w:rPr>
          <w:delText>by reducing intent recognition err</w:delText>
        </w:r>
      </w:del>
    </w:p>
    <w:p w:rsidR="00A936AD" w:rsidRDefault="00770E0E" w:rsidP="00937D8D">
      <w:pPr>
        <w:spacing w:after="120"/>
        <w:ind w:firstLine="360"/>
        <w:jc w:val="both"/>
        <w:rPr>
          <w:rFonts w:cs="Times New Roman"/>
          <w:szCs w:val="20"/>
        </w:rPr>
      </w:pPr>
      <w:r w:rsidRPr="00770E0E">
        <w:rPr>
          <w:rFonts w:cs="Times New Roman"/>
          <w:szCs w:val="20"/>
        </w:rPr>
        <w:t xml:space="preserve">Previously, instrumenting the </w:t>
      </w:r>
      <w:r w:rsidR="00B32E3E">
        <w:rPr>
          <w:rFonts w:cs="Times New Roman"/>
          <w:szCs w:val="20"/>
        </w:rPr>
        <w:t>unaffected</w:t>
      </w:r>
      <w:r w:rsidRPr="00770E0E">
        <w:rPr>
          <w:rFonts w:cs="Times New Roman"/>
          <w:szCs w:val="20"/>
        </w:rPr>
        <w:t xml:space="preserve"> </w:t>
      </w:r>
      <w:r w:rsidR="00F201CF">
        <w:rPr>
          <w:rFonts w:cs="Times New Roman"/>
          <w:szCs w:val="20"/>
        </w:rPr>
        <w:t>leg</w:t>
      </w:r>
      <w:r w:rsidRPr="00770E0E">
        <w:rPr>
          <w:rFonts w:cs="Times New Roman"/>
          <w:szCs w:val="20"/>
        </w:rPr>
        <w:t xml:space="preserve"> was</w:t>
      </w:r>
      <w:r w:rsidR="00025EC0">
        <w:rPr>
          <w:rFonts w:cs="Times New Roman"/>
          <w:szCs w:val="20"/>
        </w:rPr>
        <w:t xml:space="preserve"> </w:t>
      </w:r>
      <w:r w:rsidR="00351C97">
        <w:rPr>
          <w:rFonts w:cs="Times New Roman"/>
          <w:szCs w:val="20"/>
        </w:rPr>
        <w:t>impractical</w:t>
      </w:r>
      <w:r w:rsidRPr="00770E0E">
        <w:rPr>
          <w:rFonts w:cs="Times New Roman"/>
          <w:szCs w:val="20"/>
        </w:rPr>
        <w:t xml:space="preserve"> and considered a</w:t>
      </w:r>
      <w:r w:rsidR="0041458F">
        <w:rPr>
          <w:rFonts w:cs="Times New Roman"/>
          <w:szCs w:val="20"/>
        </w:rPr>
        <w:t xml:space="preserve"> major</w:t>
      </w:r>
      <w:r w:rsidRPr="00770E0E">
        <w:rPr>
          <w:rFonts w:cs="Times New Roman"/>
          <w:szCs w:val="20"/>
        </w:rPr>
        <w:t xml:space="preserve"> barrier to clinical feasibility. Also, approaches for incorporating information from the contralateral limb </w:t>
      </w:r>
      <w:r w:rsidR="00BD5845">
        <w:rPr>
          <w:rFonts w:cs="Times New Roman"/>
          <w:szCs w:val="20"/>
        </w:rPr>
        <w:t>have been</w:t>
      </w:r>
      <w:r w:rsidRPr="00770E0E">
        <w:rPr>
          <w:rFonts w:cs="Times New Roman"/>
          <w:szCs w:val="20"/>
        </w:rPr>
        <w:t xml:space="preserve"> limited beyond echo control </w:t>
      </w:r>
      <w:r w:rsidR="00AC59C2">
        <w:rPr>
          <w:rFonts w:cs="Times New Roman"/>
          <w:szCs w:val="20"/>
        </w:rPr>
        <w:fldChar w:fldCharType="begin" w:fldLock="1"/>
      </w:r>
      <w:r w:rsidR="00C8361E">
        <w:rPr>
          <w:rFonts w:cs="Times New Roman"/>
          <w:szCs w:val="20"/>
        </w:rPr>
        <w:instrText>ADDIN CSL_CITATION { "citationItems" : [ { "id" : "ITEM-1", "itemData" : { "DOI" : "10.1109/ICSMB.2010.5735361", "ISBN" : "978-1-61284-039-0", "author" : [ { "dropping-particle" : "", "family" : "Joshi", "given" : "D.", "non-dropping-particle" : "", "parse-names" : false, "suffix" : "" }, { "dropping-particle" : "", "family" : "Singh", "given" : "R.", "non-dropping-particle" : "", "parse-names" : false, "suffix" : "" }, { "dropping-particle" : "", "family" : "Ribeiro", "given" : "R.", "non-dropping-particle" : "", "parse-names" : false, "suffix" : "" }, { "dropping-particle" : "", "family" : "Srivastava", "given" : "S.", "non-dropping-particle" : "", "parse-names" : false, "suffix" : "" }, { "dropping-particle" : "", "family" : "Singh", "given" : "U.", "non-dropping-particle" : "", "parse-names" : false, "suffix" : "" }, { "dropping-particle" : "", "family" : "Anand", "given" : "S.", "non-dropping-particle" : "", "parse-names" : false, "suffix" : "" } ], "container-title" : "2010 International Conference on Systems in Medicine and Biology", "id" : "ITEM-1", "issued" : { "date-parts" : [ [ "2010", "12" ] ] }, "page" : "143-147", "publisher" : "IEEE", "title" : "Development of echo control strategy for AK prosthesis: An embedded system approach", "type" : "paper-conference" }, "uris" : [ "http://www.mendeley.com/documents/?uuid=11899f97-6713-3915-99e8-f735294a8d73" ] }, { "id" : "ITEM-2", "itemData" : { "DOI" : "10.1115/1.3426293", "ISSN" : "01480731", "author" : [ { "dropping-particle" : "", "family" : "Grimes", "given" : "D. L.", "non-dropping-particle" : "", "parse-names" : false, "suffix" : "" }, { "dropping-particle" : "", "family" : "Flowers", "given" : "W. C.", "non-dropping-particle" : "", "parse-names" : false, "suffix" : "" }, { "dropping-particle" : "", "family" : "Donath", "given" : "M.", "non-dropping-particle" : "", "parse-names" : false, "suffix" : "" } ], "container-title" : "Journal of Biomechanical Engineering", "id" : "ITEM-2", "issue" : "4", "issued" : { "date-parts" : [ [ "1977", "11", "1" ] ] }, "page" : "215", "publisher" : "American Society of Mechanical Engineers", "title" : "Feasibility of an Active Control Scheme for Above Knee Prostheses", "type" : "article-journal", "volume" : "99" }, "uris" : [ "http://www.mendeley.com/documents/?uuid=e91dae6f-ca4a-3fb8-a87a-0f5b7601d63b" ] }, { "id" : "ITEM-3", "itemData" : { "abstract" : "Thesis (Ph.D.)--Massachusetts Institute of Technology, Dept. of Mechanical Engineering, 1979.", "author" : [ { "dropping-particle" : "", "family" : "Grimes", "given" : "D. L.", "non-dropping-particle" : "", "parse-names" : false, "suffix" : "" } ], "id" : "ITEM-3", "issued" : { "date-parts" : [ [ "1979" ] ] }, "publisher" : "Massachusetts Institute of Technology", "title" : "An active multi-mode above knee prosthesis controller", "type" : "article-journal" }, "uris" : [ "http://www.mendeley.com/documents/?uuid=b42677d2-6cf4-3588-a626-6a1d3c0a5305" ] } ], "mendeley" : { "formattedCitation" : "(Grimes, 1979; Grimes, Flowers, &amp; Donath, 1977; Joshi et al., 2010)", "plainTextFormattedCitation" : "(Grimes, 1979; Grimes, Flowers, &amp; Donath, 1977; Joshi et al., 2010)", "previouslyFormattedCitation" : "(Grimes, 1979; Grimes, Flowers, &amp; Donath, 1977; Joshi et al., 2010)" }, "properties" : {  }, "schema" : "https://github.com/citation-style-language/schema/raw/master/csl-citation.json" }</w:instrText>
      </w:r>
      <w:r w:rsidR="00AC59C2">
        <w:rPr>
          <w:rFonts w:cs="Times New Roman"/>
          <w:szCs w:val="20"/>
        </w:rPr>
        <w:fldChar w:fldCharType="separate"/>
      </w:r>
      <w:r w:rsidR="00DB36FD" w:rsidRPr="00DB36FD">
        <w:rPr>
          <w:rFonts w:cs="Times New Roman"/>
          <w:noProof/>
          <w:szCs w:val="20"/>
        </w:rPr>
        <w:t>(Grimes, 1979; Grimes, Flowers, &amp; Donath, 1977; Joshi et al., 2010)</w:t>
      </w:r>
      <w:r w:rsidR="00AC59C2">
        <w:rPr>
          <w:rFonts w:cs="Times New Roman"/>
          <w:szCs w:val="20"/>
        </w:rPr>
        <w:fldChar w:fldCharType="end"/>
      </w:r>
      <w:r w:rsidR="00BD5845">
        <w:rPr>
          <w:rFonts w:cs="Times New Roman"/>
          <w:szCs w:val="20"/>
        </w:rPr>
        <w:t xml:space="preserve"> and complementary limb motion estimation </w:t>
      </w:r>
      <w:r w:rsidR="00BD5845">
        <w:rPr>
          <w:rFonts w:cs="Times New Roman"/>
          <w:szCs w:val="20"/>
        </w:rPr>
        <w:fldChar w:fldCharType="begin" w:fldLock="1"/>
      </w:r>
      <w:r w:rsidR="00BD5845">
        <w:rPr>
          <w:rFonts w:cs="Times New Roman"/>
          <w:szCs w:val="20"/>
        </w:rPr>
        <w:instrText>ADDIN CSL_CITATION { "citationItems" : [ { "id" : "ITEM-1", "itemData" : { "DOI" : "10.1515/BMT.2010.057", "ISSN" : "00135585", "PMID" : "21303189", "abstract" : "To restore walking after transfemoral amputation, various actuated exoprostheses have been developed, which control the knee torque actively or via variable damping. In both cases, an important issue is to find the appropriate control that enables user-dominated gait. Recently, we suggested a generic method to deduce intended motion of impaired or amputated limbs from residual human body motion. Based on interjoint coordination in physiological gait, statistical regression is used to estimate missing motion. In a pilot study, this complementary limb motion estimation (CLME) strategy is applied to control an active knee exoprosthesis. A motor-driven prosthetic knee with one degree of freedom has been realized, and one above-knee amputee has used it with CLME. Performed tasks are walking on a treadmill and alternating stair ascent and descent. The subject was able to walk on the treadmill at varying speeds, but needed assistance with the stairs, especially to descend. The promising results with CLME are compared with the subject's performance with her own prosthesis, the C-Leg from Otto Bock.", "author" : [ { "dropping-particle" : "", "family" : "Vallery", "given" : "Heike", "non-dropping-particle" : "", "parse-names" : false, "suffix" : "" }, { "dropping-particle" : "", "family" : "Burgkart", "given" : "Rainer", "non-dropping-particle" : "", "parse-names" : false, "suffix" : "" }, { "dropping-particle" : "", "family" : "Hartmann", "given" : "Cornelia", "non-dropping-particle" : "", "parse-names" : false, "suffix" : "" }, { "dropping-particle" : "", "family" : "Mitternacht", "given" : "J\u00fcrgen", "non-dropping-particle" : "", "parse-names" : false, "suffix" : "" }, { "dropping-particle" : "", "family" : "Riener", "given" : "Robert", "non-dropping-particle" : "", "parse-names" : false, "suffix" : "" }, { "dropping-particle" : "", "family" : "Buss", "given" : "Martin", "non-dropping-particle" : "", "parse-names" : false, "suffix" : "" } ], "container-title" : "Biomedizinische Technik", "id" : "ITEM-1", "issue" : "1", "issued" : { "date-parts" : [ [ "2011" ] ] }, "page" : "45-51", "title" : "Complementary limb motion estimation for the control of active knee prostheses", "type" : "article-journal", "volume" : "56" }, "uris" : [ "http://www.mendeley.com/documents/?uuid=4dc09a65-3585-4ad9-8704-4ad956b7da5d" ] } ], "mendeley" : { "formattedCitation" : "(Vallery et al., 2011)", "plainTextFormattedCitation" : "(Vallery et al., 2011)", "previouslyFormattedCitation" : "(Vallery et al., 2011)" }, "properties" : {  }, "schema" : "https://github.com/citation-style-language/schema/raw/master/csl-citation.json" }</w:instrText>
      </w:r>
      <w:r w:rsidR="00BD5845">
        <w:rPr>
          <w:rFonts w:cs="Times New Roman"/>
          <w:szCs w:val="20"/>
        </w:rPr>
        <w:fldChar w:fldCharType="separate"/>
      </w:r>
      <w:r w:rsidR="00BD5845" w:rsidRPr="00606EFF">
        <w:rPr>
          <w:rFonts w:cs="Times New Roman"/>
          <w:noProof/>
          <w:szCs w:val="20"/>
        </w:rPr>
        <w:t>(Vallery et al., 2011)</w:t>
      </w:r>
      <w:r w:rsidR="00BD5845">
        <w:rPr>
          <w:rFonts w:cs="Times New Roman"/>
          <w:szCs w:val="20"/>
        </w:rPr>
        <w:fldChar w:fldCharType="end"/>
      </w:r>
      <w:r w:rsidR="00BD5845">
        <w:rPr>
          <w:rFonts w:cs="Times New Roman"/>
          <w:szCs w:val="20"/>
        </w:rPr>
        <w:t xml:space="preserve">. </w:t>
      </w:r>
      <w:r w:rsidR="00D45ED4">
        <w:rPr>
          <w:rFonts w:cs="Times New Roman"/>
          <w:szCs w:val="20"/>
        </w:rPr>
        <w:t xml:space="preserve">Echo control </w:t>
      </w:r>
      <w:r w:rsidR="00A944CD">
        <w:rPr>
          <w:rFonts w:cs="Times New Roman"/>
          <w:szCs w:val="20"/>
        </w:rPr>
        <w:t>required cyclical activities, for which movement had to be</w:t>
      </w:r>
      <w:r w:rsidR="00D45ED4">
        <w:rPr>
          <w:rFonts w:cs="Times New Roman"/>
          <w:szCs w:val="20"/>
        </w:rPr>
        <w:t xml:space="preserve"> initiated by the unaffected side</w:t>
      </w:r>
      <w:r w:rsidR="00BD5845">
        <w:rPr>
          <w:rFonts w:cs="Times New Roman"/>
          <w:szCs w:val="20"/>
        </w:rPr>
        <w:t xml:space="preserve">, because the kinematic trajectory of the intact limb was simply “replayed” on </w:t>
      </w:r>
      <w:r w:rsidR="00BD5845" w:rsidRPr="00770E0E">
        <w:rPr>
          <w:rFonts w:cs="Times New Roman"/>
          <w:szCs w:val="20"/>
        </w:rPr>
        <w:t xml:space="preserve">the prosthesis </w:t>
      </w:r>
      <w:r w:rsidR="00BD5845">
        <w:rPr>
          <w:rFonts w:cs="Times New Roman"/>
          <w:szCs w:val="20"/>
        </w:rPr>
        <w:t xml:space="preserve">side </w:t>
      </w:r>
      <w:r w:rsidR="00BD5845" w:rsidRPr="00770E0E">
        <w:rPr>
          <w:rFonts w:cs="Times New Roman"/>
          <w:szCs w:val="20"/>
        </w:rPr>
        <w:t>with a half-step delay</w:t>
      </w:r>
      <w:r w:rsidRPr="00770E0E">
        <w:rPr>
          <w:rFonts w:cs="Times New Roman"/>
          <w:szCs w:val="20"/>
        </w:rPr>
        <w:t xml:space="preserve">. </w:t>
      </w:r>
      <w:r w:rsidR="00606EFF">
        <w:rPr>
          <w:rFonts w:cs="Times New Roman"/>
          <w:szCs w:val="20"/>
        </w:rPr>
        <w:t xml:space="preserve">Complementary limb motion estimation, which uses residual body motion and interjoint couplings to infer </w:t>
      </w:r>
      <w:r w:rsidR="00364FE7">
        <w:rPr>
          <w:rFonts w:cs="Times New Roman"/>
          <w:szCs w:val="20"/>
        </w:rPr>
        <w:t>an appropriate reference trajectory for</w:t>
      </w:r>
      <w:r w:rsidR="00213FE6">
        <w:rPr>
          <w:rFonts w:cs="Times New Roman"/>
          <w:szCs w:val="20"/>
        </w:rPr>
        <w:t xml:space="preserve"> the</w:t>
      </w:r>
      <w:r w:rsidR="00364FE7">
        <w:rPr>
          <w:rFonts w:cs="Times New Roman"/>
          <w:szCs w:val="20"/>
        </w:rPr>
        <w:t xml:space="preserve"> </w:t>
      </w:r>
      <w:r w:rsidR="00606EFF">
        <w:rPr>
          <w:rFonts w:cs="Times New Roman"/>
          <w:szCs w:val="20"/>
        </w:rPr>
        <w:t>impaired limb</w:t>
      </w:r>
      <w:r w:rsidR="00213FE6">
        <w:rPr>
          <w:rFonts w:cs="Times New Roman"/>
          <w:szCs w:val="20"/>
        </w:rPr>
        <w:t>(</w:t>
      </w:r>
      <w:r w:rsidR="00606EFF">
        <w:rPr>
          <w:rFonts w:cs="Times New Roman"/>
          <w:szCs w:val="20"/>
        </w:rPr>
        <w:t>s</w:t>
      </w:r>
      <w:r w:rsidR="00213FE6">
        <w:rPr>
          <w:rFonts w:cs="Times New Roman"/>
          <w:szCs w:val="20"/>
        </w:rPr>
        <w:t>)</w:t>
      </w:r>
      <w:r w:rsidR="00606EFF">
        <w:rPr>
          <w:rFonts w:cs="Times New Roman"/>
          <w:szCs w:val="20"/>
        </w:rPr>
        <w:t xml:space="preserve">, is </w:t>
      </w:r>
      <w:r w:rsidR="00364FE7">
        <w:rPr>
          <w:rFonts w:cs="Times New Roman"/>
          <w:szCs w:val="20"/>
        </w:rPr>
        <w:t>a more intuitive and cooperative</w:t>
      </w:r>
      <w:r w:rsidR="00606EFF">
        <w:rPr>
          <w:rFonts w:cs="Times New Roman"/>
          <w:szCs w:val="20"/>
        </w:rPr>
        <w:t xml:space="preserve"> control strategy </w:t>
      </w:r>
      <w:r w:rsidR="00364FE7">
        <w:rPr>
          <w:rFonts w:cs="Times New Roman"/>
          <w:szCs w:val="20"/>
        </w:rPr>
        <w:t>but has only been implemented for position control</w:t>
      </w:r>
      <w:r w:rsidR="00606EFF">
        <w:rPr>
          <w:rFonts w:cs="Times New Roman"/>
          <w:szCs w:val="20"/>
        </w:rPr>
        <w:t xml:space="preserve">. </w:t>
      </w:r>
      <w:r w:rsidRPr="00770E0E">
        <w:rPr>
          <w:rFonts w:cs="Times New Roman"/>
          <w:szCs w:val="20"/>
        </w:rPr>
        <w:t xml:space="preserve">Now, minimally invasive wearable sensors </w:t>
      </w:r>
      <w:r w:rsidR="00EC1DC2">
        <w:rPr>
          <w:rFonts w:cs="Times New Roman"/>
          <w:szCs w:val="20"/>
        </w:rPr>
        <w:t xml:space="preserve">capturing </w:t>
      </w:r>
      <w:r w:rsidR="00CD35E2">
        <w:rPr>
          <w:rFonts w:cs="Times New Roman"/>
          <w:szCs w:val="20"/>
        </w:rPr>
        <w:t xml:space="preserve">neuromechanical signals </w:t>
      </w:r>
      <w:r w:rsidR="001F7EFB">
        <w:rPr>
          <w:rFonts w:cs="Times New Roman"/>
          <w:szCs w:val="20"/>
        </w:rPr>
        <w:t xml:space="preserve">are becoming </w:t>
      </w:r>
      <w:r w:rsidRPr="00770E0E">
        <w:rPr>
          <w:rFonts w:cs="Times New Roman"/>
          <w:szCs w:val="20"/>
        </w:rPr>
        <w:t xml:space="preserve">more ubiquitous and can be </w:t>
      </w:r>
      <w:r w:rsidR="001F7EFB">
        <w:rPr>
          <w:rFonts w:cs="Times New Roman"/>
          <w:szCs w:val="20"/>
        </w:rPr>
        <w:t xml:space="preserve">more </w:t>
      </w:r>
      <w:r w:rsidRPr="00770E0E">
        <w:rPr>
          <w:rFonts w:cs="Times New Roman"/>
          <w:szCs w:val="20"/>
        </w:rPr>
        <w:t xml:space="preserve">easily </w:t>
      </w:r>
      <w:r w:rsidR="00DF716F">
        <w:rPr>
          <w:rFonts w:cs="Times New Roman"/>
          <w:szCs w:val="20"/>
        </w:rPr>
        <w:t>placed</w:t>
      </w:r>
      <w:r w:rsidRPr="00770E0E">
        <w:rPr>
          <w:rFonts w:cs="Times New Roman"/>
          <w:szCs w:val="20"/>
        </w:rPr>
        <w:t xml:space="preserve"> on the contralateral limb to supplement control informa</w:t>
      </w:r>
      <w:r w:rsidR="002E3204">
        <w:rPr>
          <w:rFonts w:cs="Times New Roman"/>
          <w:szCs w:val="20"/>
        </w:rPr>
        <w:t>tion from sensors embedded in an assistive</w:t>
      </w:r>
      <w:r w:rsidRPr="00770E0E">
        <w:rPr>
          <w:rFonts w:cs="Times New Roman"/>
          <w:szCs w:val="20"/>
        </w:rPr>
        <w:t xml:space="preserve"> device. For instance, soft bio-electronics for physiological recording are already clinically viable </w:t>
      </w:r>
      <w:r w:rsidR="00AC59C2">
        <w:rPr>
          <w:rFonts w:cs="Times New Roman"/>
          <w:szCs w:val="20"/>
        </w:rPr>
        <w:fldChar w:fldCharType="begin" w:fldLock="1"/>
      </w:r>
      <w:r w:rsidR="00C8361E">
        <w:rPr>
          <w:rFonts w:cs="Times New Roman"/>
          <w:szCs w:val="20"/>
        </w:rPr>
        <w:instrText>ADDIN CSL_CITATION { "citationItems" : [ { "id" : "ITEM-1", "itemData" : { "DOI" : "10.1126/sciadv.1601185", "ISSN" : "2375-2548", "PMID" : "28138529", "abstract" : "Physiological mechano-acoustic signals, often with frequencies and intensities that are beyond those associated with the audible range, provide information of great clinical utility. Stethoscopes and digital accelerometers in conventional packages can capture some relevant data, but neither is suitable for use in a continuous, wearable mode, and both have shortcomings associated with mechanical transduction of signals through the skin. We report a soft, conformal class of device configured specifically for mechano-acoustic recording from the skin, capable of being used on nearly any part of the body, in forms that maximize detectable signals and allow for multimodal operation, such as electrophysiological recording. Experimental and computational studies highlight the key roles of low effective modulus and low areal mass density for effective operation in this type of measurement mode on the skin. Demonstrations involving seismocardiography and heart murmur detection in a series of cardiac patients illustrate utility in advanced clinical diagnostics. Monitoring of pump thrombosis in ventricular assist devices provides an example in characterization of mechanical implants. Speech recognition and human-machine interfaces represent additional demonstrated applications. These and other possibilities suggest broad-ranging uses for soft, skin-integrated digital technologies that can capture human body acoustics.", "author" : [ { "dropping-particle" : "", "family" : "Liu", "given" : "Y.", "non-dropping-particle" : "", "parse-names" : false, "suffix" : "" }, { "dropping-particle" : "", "family" : "Norton", "given" : "J. J. S.", "non-dropping-particle" : "", "parse-names" : false, "suffix" : "" }, { "dropping-particle" : "", "family" : "Qazi", "given" : "R.", "non-dropping-particle" : "", "parse-names" : false, "suffix" : "" }, { "dropping-particle" : "", "family" : "Zou", "given" : "Z.", "non-dropping-particle" : "", "parse-names" : false, "suffix" : "" }, { "dropping-particle" : "", "family" : "Ammann", "given" : "K. R.", "non-dropping-particle" : "", "parse-names" : false, "suffix" : "" }, { "dropping-particle" : "", "family" : "Liu", "given" : "H.", "non-dropping-particle" : "", "parse-names" : false, "suffix" : "" }, { "dropping-particle" : "", "family" : "Yan", "given" : "L.", "non-dropping-particle" : "", "parse-names" : false, "suffix" : "" }, { "dropping-particle" : "", "family" : "Tran", "given" : "P. L.", "non-dropping-particle" : "", "parse-names" : false, "suffix" : "" }, { "dropping-particle" : "", "family" : "Jang", "given" : "K.-I.", "non-dropping-particle" : "", "parse-names" : false, "suffix" : "" }, { "dropping-particle" : "", "family" : "Lee", "given" : "J. W.", "non-dropping-particle" : "", "parse-names" : false, "suffix" : "" }, { "dropping-particle" : "", "family" : "Zhang", "given" : "D.", "non-dropping-particle" : "", "parse-names" : false, "suffix" : "" }, { "dropping-particle" : "", "family" : "Kilian", "given" : "K. A.", "non-dropping-particle" : "", "parse-names" : false, "suffix" : "" }, { "dropping-particle" : "", "family" : "Jung", "given" : "S. H.", "non-dropping-particle" : "", "parse-names" : false, "suffix" : "" }, { "dropping-particle" : "", "family" : "Bretl", "given" : "T.", "non-dropping-particle" : "", "parse-names" : false, "suffix" : "" }, { "dropping-particle" : "", "family" : "Xiao", "given" : "J.", "non-dropping-particle" : "", "parse-names" : false, "suffix" : "" }, { "dropping-particle" : "", "family" : "Slepian", "given" : "M. J.", "non-dropping-particle" : "", "parse-names" : false, "suffix" : "" }, { "dropping-particle" : "", "family" : "Huang", "given" : "Y.", "non-dropping-particle" : "", "parse-names" : false, "suffix" : "" }, { "dropping-particle" : "", "family" : "Jeong", "given" : "J.-W.", "non-dropping-particle" : "", "parse-names" : false, "suffix" : "" }, { "dropping-particle" : "", "family" : "Rogers", "given" : "J. A.", "non-dropping-particle" : "", "parse-names" : false, "suffix" : "" } ], "container-title" : "Science Advances", "id" : "ITEM-1", "issue" : "11", "issued" : { "date-parts" : [ [ "2016", "11", "16" ] ] }, "page" : "e1601185-e1601185", "title" : "Epidermal mechano-acoustic sensing electronics for cardiovascular diagnostics and human-machine interfaces", "type" : "article-journal", "volume" : "2" }, "uris" : [ "http://www.mendeley.com/documents/?uuid=f9065968-444f-3d76-bc4a-66653032bf50" ] } ], "mendeley" : { "formattedCitation" : "(Liu et al., 2016)", "plainTextFormattedCitation" : "(Liu et al., 2016)", "previouslyFormattedCitation" : "(Liu et al., 2016)" }, "properties" : {  }, "schema" : "https://github.com/citation-style-language/schema/raw/master/csl-citation.json" }</w:instrText>
      </w:r>
      <w:r w:rsidR="00AC59C2">
        <w:rPr>
          <w:rFonts w:cs="Times New Roman"/>
          <w:szCs w:val="20"/>
        </w:rPr>
        <w:fldChar w:fldCharType="separate"/>
      </w:r>
      <w:r w:rsidR="00F61E09" w:rsidRPr="00F61E09">
        <w:rPr>
          <w:rFonts w:cs="Times New Roman"/>
          <w:noProof/>
          <w:szCs w:val="20"/>
        </w:rPr>
        <w:t>(Liu et al., 2016)</w:t>
      </w:r>
      <w:r w:rsidR="00AC59C2">
        <w:rPr>
          <w:rFonts w:cs="Times New Roman"/>
          <w:szCs w:val="20"/>
        </w:rPr>
        <w:fldChar w:fldCharType="end"/>
      </w:r>
      <w:r w:rsidRPr="00770E0E">
        <w:rPr>
          <w:rFonts w:cs="Times New Roman"/>
          <w:szCs w:val="20"/>
        </w:rPr>
        <w:t xml:space="preserve">. With these recent developments, minimally invasive </w:t>
      </w:r>
      <w:r w:rsidR="00A66C36">
        <w:rPr>
          <w:rFonts w:cs="Times New Roman"/>
          <w:szCs w:val="20"/>
        </w:rPr>
        <w:t>bilateral</w:t>
      </w:r>
      <w:r w:rsidR="00DB6A5D">
        <w:rPr>
          <w:rFonts w:cs="Times New Roman"/>
          <w:szCs w:val="20"/>
        </w:rPr>
        <w:t xml:space="preserve"> instrumentation of the</w:t>
      </w:r>
      <w:r w:rsidR="00A66C36">
        <w:rPr>
          <w:rFonts w:cs="Times New Roman"/>
          <w:szCs w:val="20"/>
        </w:rPr>
        <w:t xml:space="preserve"> lower</w:t>
      </w:r>
      <w:r w:rsidRPr="00770E0E">
        <w:rPr>
          <w:rFonts w:cs="Times New Roman"/>
          <w:szCs w:val="20"/>
        </w:rPr>
        <w:t xml:space="preserve"> </w:t>
      </w:r>
      <w:r w:rsidR="00DB6A5D">
        <w:rPr>
          <w:rFonts w:cs="Times New Roman"/>
          <w:szCs w:val="20"/>
        </w:rPr>
        <w:t>extremities</w:t>
      </w:r>
      <w:r w:rsidR="00A66C36">
        <w:rPr>
          <w:rFonts w:cs="Times New Roman"/>
          <w:szCs w:val="20"/>
        </w:rPr>
        <w:t xml:space="preserve"> </w:t>
      </w:r>
      <w:r w:rsidRPr="00770E0E">
        <w:rPr>
          <w:rFonts w:cs="Times New Roman"/>
          <w:szCs w:val="20"/>
        </w:rPr>
        <w:t xml:space="preserve">is becoming more feasible. </w:t>
      </w:r>
      <w:r w:rsidR="00C86750">
        <w:rPr>
          <w:rFonts w:cs="Times New Roman"/>
          <w:szCs w:val="20"/>
        </w:rPr>
        <w:t>But t</w:t>
      </w:r>
      <w:r w:rsidR="002257FE" w:rsidRPr="00A46E16">
        <w:rPr>
          <w:rFonts w:cs="Times New Roman"/>
          <w:szCs w:val="20"/>
        </w:rPr>
        <w:t xml:space="preserve">o our knowledge, only a few studies have investigated </w:t>
      </w:r>
      <w:r w:rsidR="002257FE" w:rsidRPr="002B56EB">
        <w:rPr>
          <w:rFonts w:cs="Times New Roman"/>
          <w:i/>
          <w:szCs w:val="20"/>
        </w:rPr>
        <w:t>bilateral sensor fusion for intent recognition</w:t>
      </w:r>
      <w:r w:rsidR="002257FE" w:rsidRPr="00A46E16">
        <w:rPr>
          <w:rFonts w:cs="Times New Roman"/>
          <w:szCs w:val="20"/>
        </w:rPr>
        <w:t xml:space="preserve">. For example, </w:t>
      </w:r>
      <w:r w:rsidR="007709F0">
        <w:rPr>
          <w:rFonts w:cs="Times New Roman"/>
          <w:szCs w:val="20"/>
        </w:rPr>
        <w:t xml:space="preserve">able-bodied subjects wore bilateral pressure insoles and unilateral IMU sensors on the thigh, shank, and foot </w:t>
      </w:r>
      <w:r w:rsidR="007709F0">
        <w:rPr>
          <w:rFonts w:cs="Times New Roman"/>
          <w:szCs w:val="20"/>
        </w:rPr>
        <w:fldChar w:fldCharType="begin" w:fldLock="1"/>
      </w:r>
      <w:r w:rsidR="007709F0">
        <w:rPr>
          <w:rFonts w:cs="Times New Roman"/>
          <w:szCs w:val="20"/>
        </w:rPr>
        <w:instrText>ADDIN CSL_CITATION { "citationItems" : [ { "id" : "ITEM-1", "itemData" : { "DOI" : "10.3390/s140712349", "ISSN" : "1424-8220", "PMID" : "25014097", "abstract" : "Locomotion intent prediction is essential for the control of powered lower-limb prostheses to realize smooth locomotion transitions. In this research, we develop a multi-sensor fusion based locomotion intent prediction system, which can recognize current locomotion mode and detect locomotion transitions in advance. Seven able-bodied subjects were recruited for this research. Signals from two foot pressure insoles and three inertial measurement units (one on the thigh, one on the shank and the other on the foot) are measured. A two-level recognition strategy is used for the recognition with linear discriminate classifier. Six kinds of locomotion modes and ten kinds of locomotion transitions are tested in this study. Recognition accuracy during steady locomotion periods (i.e., no locomotion transitions) is 99.71% \u00b1 0.05% for seven able-bodied subjects. During locomotion transition periods, all the transitions are correctly detected and most of them can be detected before transiting to new locomotion modes. No significant deterioration in recognition performance is observed in the following five hours after the system is trained, and small number of experiment trials are required to train reliable classifiers.", "author" : [ { "dropping-particle" : "", "family" : "Chen", "given" : "B.", "non-dropping-particle" : "", "parse-names" : false, "suffix" : "" }, { "dropping-particle" : "", "family" : "Zheng", "given" : "E.", "non-dropping-particle" : "", "parse-names" : false, "suffix" : "" }, { "dropping-particle" : "", "family" : "Wang", "given" : "Q.", "non-dropping-particle" : "", "parse-names" : false, "suffix" : "" } ], "container-title" : "Sensors", "id" : "ITEM-1", "issue" : "7", "issued" : { "date-parts" : [ [ "2014", "7", "10" ] ] }, "page" : "12349-12369", "title" : "A Locomotion Intent Prediction System Based on Multi-Sensor Fusion", "type" : "article-journal", "volume" : "14" }, "uris" : [ "http://www.mendeley.com/documents/?uuid=b0e6ab65-13be-3439-ac24-27c75f500667" ] } ], "mendeley" : { "formattedCitation" : "(B. Chen, Zheng, &amp; Wang, 2014)", "manualFormatting" : "(Chen,  Zheng, &amp; Wang, 2014)", "plainTextFormattedCitation" : "(B. Chen, Zheng, &amp; Wang, 2014)", "previouslyFormattedCitation" : "(B. Chen, Zheng, &amp; Wang, 2014)" }, "properties" : {  }, "schema" : "https://github.com/citation-style-language/schema/raw/master/csl-citation.json" }</w:instrText>
      </w:r>
      <w:r w:rsidR="007709F0">
        <w:rPr>
          <w:rFonts w:cs="Times New Roman"/>
          <w:szCs w:val="20"/>
        </w:rPr>
        <w:fldChar w:fldCharType="separate"/>
      </w:r>
      <w:r w:rsidR="007709F0">
        <w:rPr>
          <w:rFonts w:cs="Times New Roman"/>
          <w:noProof/>
          <w:szCs w:val="20"/>
        </w:rPr>
        <w:t>(</w:t>
      </w:r>
      <w:r w:rsidR="007709F0" w:rsidRPr="007709F0">
        <w:rPr>
          <w:rFonts w:cs="Times New Roman"/>
          <w:noProof/>
          <w:szCs w:val="20"/>
        </w:rPr>
        <w:t>Chen,</w:t>
      </w:r>
      <w:r w:rsidR="007709F0">
        <w:rPr>
          <w:rFonts w:cs="Times New Roman"/>
          <w:noProof/>
          <w:szCs w:val="20"/>
        </w:rPr>
        <w:t xml:space="preserve"> </w:t>
      </w:r>
      <w:r w:rsidR="007709F0" w:rsidRPr="007709F0">
        <w:rPr>
          <w:rFonts w:cs="Times New Roman"/>
          <w:noProof/>
          <w:szCs w:val="20"/>
        </w:rPr>
        <w:t xml:space="preserve"> Zheng, &amp; </w:t>
      </w:r>
      <w:r w:rsidR="007709F0" w:rsidRPr="007709F0">
        <w:rPr>
          <w:rFonts w:cs="Times New Roman"/>
          <w:noProof/>
          <w:szCs w:val="20"/>
        </w:rPr>
        <w:lastRenderedPageBreak/>
        <w:t>Wang, 2014)</w:t>
      </w:r>
      <w:r w:rsidR="007709F0">
        <w:rPr>
          <w:rFonts w:cs="Times New Roman"/>
          <w:szCs w:val="20"/>
        </w:rPr>
        <w:fldChar w:fldCharType="end"/>
      </w:r>
      <w:r w:rsidR="007709F0">
        <w:rPr>
          <w:rFonts w:cs="Times New Roman"/>
          <w:szCs w:val="20"/>
        </w:rPr>
        <w:t xml:space="preserve"> or walked in </w:t>
      </w:r>
      <w:r w:rsidR="002257FE" w:rsidRPr="00A46E16">
        <w:rPr>
          <w:rFonts w:cs="Times New Roman"/>
          <w:szCs w:val="20"/>
        </w:rPr>
        <w:t xml:space="preserve">a </w:t>
      </w:r>
      <w:r w:rsidR="003F72E3">
        <w:rPr>
          <w:rFonts w:cs="Times New Roman"/>
          <w:szCs w:val="20"/>
        </w:rPr>
        <w:t>lower-limb</w:t>
      </w:r>
      <w:r w:rsidR="002257FE" w:rsidRPr="00A46E16">
        <w:rPr>
          <w:rFonts w:cs="Times New Roman"/>
          <w:szCs w:val="20"/>
        </w:rPr>
        <w:t xml:space="preserve"> exoskeleton </w:t>
      </w:r>
      <w:r w:rsidR="001F5D8E">
        <w:rPr>
          <w:rFonts w:cs="Times New Roman"/>
          <w:szCs w:val="20"/>
        </w:rPr>
        <w:t xml:space="preserve">with embedded sensors measuring bilateral ground reaction forces and shank/foot orientation to control knee assistance </w:t>
      </w:r>
      <w:r w:rsidR="00AC59C2">
        <w:rPr>
          <w:rFonts w:cs="Times New Roman"/>
          <w:szCs w:val="20"/>
        </w:rPr>
        <w:fldChar w:fldCharType="begin" w:fldLock="1"/>
      </w:r>
      <w:r w:rsidR="00C8361E">
        <w:rPr>
          <w:rFonts w:cs="Times New Roman"/>
          <w:szCs w:val="20"/>
        </w:rPr>
        <w:instrText>ADDIN CSL_CITATION { "citationItems" : [ { "id" : "ITEM-1", "itemData" : { "DOI" : "10.3390/s16091408", "ISSN" : "1424-8220", "PMID" : "27598160", "abstract" : "Locomotion mode identification is essential for the control of a robotic rehabilitation exoskeletons. This paper proposes an online support vector machine (SVM) optimized by particle swarm optimization (PSO) to identify different locomotion modes to realize a smooth and automatic locomotion transition. A PSO algorithm is used to obtain the optimal parameters of SVM for a better overall performance. Signals measured by the foot pressure sensors integrated in the insoles of wearable shoes and the MEMS-based attitude and heading reference systems (AHRS) attached on the shoes and shanks of leg segments are fused together as the input information of SVM. Based on the chosen window whose size is 200 ms (with sampling frequency of 40 Hz), a three-layer wavelet packet analysis (WPA) is used for feature extraction, after which, the kernel principal component analysis (kPCA) is utilized to reduce the dimension of the feature set to reduce computation cost of the SVM. Since the signals are from two types of different sensors, the normalization is conducted to scale the input into the interval of [0, 1]. Five-fold cross validation is adapted to train the classifier, which prevents the classifier over-fitting. Based on the SVM model obtained offline in MATLAB, an online SVM algorithm is constructed for locomotion mode identification. Experiments are performed for different locomotion modes and experimental results show the effectiveness of the proposed algorithm with an accuracy of 96.00% \u00b1 2.45%. To improve its accuracy, majority vote algorithm (MVA) is used for post-processing, with which the identification accuracy is better than 98.35% \u00b1 1.65%. The proposed algorithm can be extended and employed in the field of robotic rehabilitation and assistance.", "author" : [ { "dropping-particle" : "", "family" : "Long", "given" : "Y.", "non-dropping-particle" : "", "parse-names" : false, "suffix" : "" }, { "dropping-particle" : "", "family" : "Du", "given" : "Z.", "non-dropping-particle" : "", "parse-names" : false, "suffix" : "" }, { "dropping-particle" : "", "family" : "Wang", "given" : "W.", "non-dropping-particle" : "", "parse-names" : false, "suffix" : "" }, { "dropping-particle" : "", "family" : "Zhao", "given" : "G.", "non-dropping-particle" : "", "parse-names" : false, "suffix" : "" }, { "dropping-particle" : "", "family" : "Xu", "given" : "G.", "non-dropping-particle" : "", "parse-names" : false, "suffix" : "" }, { "dropping-particle" : "", "family" : "He", "given" : "L.", "non-dropping-particle" : "", "parse-names" : false, "suffix" : "" }, { "dropping-particle" : "", "family" : "Mao", "given" : "X.", "non-dropping-particle" : "", "parse-names" : false, "suffix" : "" }, { "dropping-particle" : "", "family" : "Dong", "given" : "W.", "non-dropping-particle" : "", "parse-names" : false, "suffix" : "" } ], "container-title" : "Sensors (Basel, Switzerland)", "id" : "ITEM-1", "issue" : "9", "issued" : { "date-parts" : [ [ "2016", "9", "2" ] ] }, "publisher" : "Multidisciplinary Digital Publishing Institute (MDPI)", "title" : "PSO-SVM-Based Online Locomotion Mode Identification for Rehabilitation Robotic Exoskeletons.", "type" : "article-journal", "volume" : "16" }, "uris" : [ "http://www.mendeley.com/documents/?uuid=91fc3be3-8666-3a67-bc58-be070f30a916" ] } ], "mendeley" : { "formattedCitation" : "(Long et al., 2016)", "plainTextFormattedCitation" : "(Long et al., 2016)", "previouslyFormattedCitation" : "(Long et al., 2016)" }, "properties" : {  }, "schema" : "https://github.com/citation-style-language/schema/raw/master/csl-citation.json" }</w:instrText>
      </w:r>
      <w:r w:rsidR="00AC59C2">
        <w:rPr>
          <w:rFonts w:cs="Times New Roman"/>
          <w:szCs w:val="20"/>
        </w:rPr>
        <w:fldChar w:fldCharType="separate"/>
      </w:r>
      <w:r w:rsidR="00AC59C2" w:rsidRPr="00AC59C2">
        <w:rPr>
          <w:rFonts w:cs="Times New Roman"/>
          <w:noProof/>
          <w:szCs w:val="20"/>
        </w:rPr>
        <w:t>(Long et al., 2016)</w:t>
      </w:r>
      <w:r w:rsidR="00AC59C2">
        <w:rPr>
          <w:rFonts w:cs="Times New Roman"/>
          <w:szCs w:val="20"/>
        </w:rPr>
        <w:fldChar w:fldCharType="end"/>
      </w:r>
      <w:r w:rsidR="002257FE" w:rsidRPr="00A46E16">
        <w:rPr>
          <w:rFonts w:cs="Times New Roman"/>
          <w:szCs w:val="20"/>
        </w:rPr>
        <w:t xml:space="preserve">. </w:t>
      </w:r>
      <w:r w:rsidR="00CA5777">
        <w:rPr>
          <w:rFonts w:cs="Times New Roman"/>
          <w:szCs w:val="20"/>
        </w:rPr>
        <w:t>Although b</w:t>
      </w:r>
      <w:r w:rsidR="002257FE" w:rsidRPr="00A46E16">
        <w:rPr>
          <w:rFonts w:cs="Times New Roman"/>
          <w:szCs w:val="20"/>
        </w:rPr>
        <w:t xml:space="preserve">oth studies achieved </w:t>
      </w:r>
      <w:r w:rsidR="007709F0">
        <w:rPr>
          <w:rFonts w:cs="Times New Roman"/>
          <w:szCs w:val="20"/>
        </w:rPr>
        <w:t>low error rates</w:t>
      </w:r>
      <w:r w:rsidR="00CA5777">
        <w:rPr>
          <w:rFonts w:cs="Times New Roman"/>
          <w:szCs w:val="20"/>
        </w:rPr>
        <w:t>, their findings may not translate</w:t>
      </w:r>
      <w:r w:rsidR="00137BCF">
        <w:rPr>
          <w:rFonts w:cs="Times New Roman"/>
          <w:szCs w:val="20"/>
        </w:rPr>
        <w:t xml:space="preserve"> well</w:t>
      </w:r>
      <w:r w:rsidR="00CA5777">
        <w:rPr>
          <w:rFonts w:cs="Times New Roman"/>
          <w:szCs w:val="20"/>
        </w:rPr>
        <w:t xml:space="preserve"> to seamless, online control because they used </w:t>
      </w:r>
      <w:r w:rsidR="00101CE4">
        <w:rPr>
          <w:rFonts w:cs="Times New Roman"/>
          <w:szCs w:val="20"/>
        </w:rPr>
        <w:t>prediction</w:t>
      </w:r>
      <w:r w:rsidR="002257FE" w:rsidRPr="00A46E16">
        <w:rPr>
          <w:rFonts w:cs="Times New Roman"/>
          <w:szCs w:val="20"/>
        </w:rPr>
        <w:t xml:space="preserve"> periods spann</w:t>
      </w:r>
      <w:r w:rsidR="00101CE4">
        <w:rPr>
          <w:rFonts w:cs="Times New Roman"/>
          <w:szCs w:val="20"/>
        </w:rPr>
        <w:t xml:space="preserve">ing </w:t>
      </w:r>
      <w:r w:rsidR="002257FE" w:rsidRPr="00A46E16">
        <w:rPr>
          <w:rFonts w:cs="Times New Roman"/>
          <w:szCs w:val="20"/>
        </w:rPr>
        <w:t>the entire</w:t>
      </w:r>
      <w:r w:rsidR="00101CE4">
        <w:rPr>
          <w:rFonts w:cs="Times New Roman"/>
          <w:szCs w:val="20"/>
        </w:rPr>
        <w:t xml:space="preserve"> upcoming</w:t>
      </w:r>
      <w:r w:rsidR="002257FE" w:rsidRPr="00A46E16">
        <w:rPr>
          <w:rFonts w:cs="Times New Roman"/>
          <w:szCs w:val="20"/>
        </w:rPr>
        <w:t xml:space="preserve"> step</w:t>
      </w:r>
      <w:r w:rsidR="00101CE4">
        <w:rPr>
          <w:rFonts w:cs="Times New Roman"/>
          <w:szCs w:val="20"/>
        </w:rPr>
        <w:t xml:space="preserve"> instead of only the instant </w:t>
      </w:r>
      <w:r w:rsidR="009C1698">
        <w:rPr>
          <w:rFonts w:cs="Times New Roman"/>
          <w:szCs w:val="20"/>
        </w:rPr>
        <w:t>when the upcoming step begins</w:t>
      </w:r>
      <w:r w:rsidR="00101CE4">
        <w:rPr>
          <w:rFonts w:cs="Times New Roman"/>
          <w:szCs w:val="20"/>
        </w:rPr>
        <w:t>.</w:t>
      </w:r>
      <w:r w:rsidR="00223634">
        <w:rPr>
          <w:rFonts w:cs="Times New Roman"/>
          <w:szCs w:val="20"/>
        </w:rPr>
        <w:t xml:space="preserve"> </w:t>
      </w:r>
    </w:p>
    <w:p w:rsidR="00770E0E" w:rsidRPr="00A936AD" w:rsidRDefault="00101CE4" w:rsidP="00A936AD">
      <w:pPr>
        <w:spacing w:after="120"/>
        <w:ind w:firstLine="360"/>
        <w:jc w:val="both"/>
        <w:rPr>
          <w:rFonts w:cs="Times New Roman"/>
          <w:color w:val="FF0000"/>
          <w:szCs w:val="20"/>
        </w:rPr>
      </w:pPr>
      <w:r>
        <w:rPr>
          <w:rFonts w:cs="Times New Roman"/>
          <w:szCs w:val="20"/>
        </w:rPr>
        <w:t>Therefore, we</w:t>
      </w:r>
      <w:r w:rsidR="00D90BDA">
        <w:rPr>
          <w:rFonts w:cs="Times New Roman"/>
          <w:szCs w:val="20"/>
        </w:rPr>
        <w:t xml:space="preserve"> </w:t>
      </w:r>
      <w:r w:rsidR="002F0F8B">
        <w:rPr>
          <w:rFonts w:cs="Times New Roman"/>
          <w:szCs w:val="20"/>
        </w:rPr>
        <w:t>still</w:t>
      </w:r>
      <w:r>
        <w:rPr>
          <w:rFonts w:cs="Times New Roman"/>
          <w:szCs w:val="20"/>
        </w:rPr>
        <w:t xml:space="preserve"> lack </w:t>
      </w:r>
      <w:r w:rsidR="00874FC4" w:rsidRPr="00A936AD">
        <w:rPr>
          <w:rFonts w:cs="Times New Roman"/>
          <w:szCs w:val="20"/>
        </w:rPr>
        <w:t xml:space="preserve">a </w:t>
      </w:r>
      <w:del w:id="164" w:author="Blair Hu" w:date="2018-01-05T11:50:00Z">
        <w:r w:rsidR="000E2BD0" w:rsidRPr="00A936AD" w:rsidDel="00E66BFB">
          <w:rPr>
            <w:rFonts w:cs="Times New Roman"/>
            <w:szCs w:val="20"/>
          </w:rPr>
          <w:delText>comprehensive</w:delText>
        </w:r>
        <w:r w:rsidR="00147D94" w:rsidRPr="00A936AD" w:rsidDel="00E66BFB">
          <w:rPr>
            <w:rFonts w:cs="Times New Roman"/>
            <w:szCs w:val="20"/>
          </w:rPr>
          <w:delText xml:space="preserve"> </w:delText>
        </w:r>
      </w:del>
      <w:ins w:id="165" w:author="Blair Hu" w:date="2018-01-05T11:50:00Z">
        <w:r w:rsidR="00E66BFB" w:rsidRPr="00A936AD">
          <w:rPr>
            <w:rFonts w:cs="Times New Roman"/>
            <w:szCs w:val="20"/>
          </w:rPr>
          <w:t xml:space="preserve">clear </w:t>
        </w:r>
      </w:ins>
      <w:r w:rsidR="001572D6" w:rsidRPr="00A936AD">
        <w:rPr>
          <w:rFonts w:cs="Times New Roman"/>
          <w:szCs w:val="20"/>
        </w:rPr>
        <w:t xml:space="preserve">understanding of </w:t>
      </w:r>
      <w:r w:rsidRPr="00A936AD">
        <w:rPr>
          <w:rFonts w:cs="Times New Roman"/>
          <w:szCs w:val="20"/>
        </w:rPr>
        <w:t xml:space="preserve">both </w:t>
      </w:r>
      <w:r w:rsidR="001572D6" w:rsidRPr="00A936AD">
        <w:rPr>
          <w:rFonts w:cs="Times New Roman"/>
          <w:szCs w:val="20"/>
        </w:rPr>
        <w:t xml:space="preserve">how </w:t>
      </w:r>
      <w:r w:rsidR="002257FE" w:rsidRPr="00A936AD">
        <w:rPr>
          <w:rFonts w:cs="Times New Roman"/>
          <w:szCs w:val="20"/>
        </w:rPr>
        <w:t>bilateral sensor fusion</w:t>
      </w:r>
      <w:r w:rsidR="0076753A" w:rsidRPr="00A936AD">
        <w:rPr>
          <w:rFonts w:cs="Times New Roman"/>
          <w:szCs w:val="20"/>
        </w:rPr>
        <w:t xml:space="preserve"> across different modalities</w:t>
      </w:r>
      <w:r w:rsidR="002257FE" w:rsidRPr="00A936AD">
        <w:rPr>
          <w:rFonts w:cs="Times New Roman"/>
          <w:szCs w:val="20"/>
        </w:rPr>
        <w:t xml:space="preserve"> </w:t>
      </w:r>
      <w:r w:rsidR="00482088" w:rsidRPr="00A936AD">
        <w:rPr>
          <w:rFonts w:cs="Times New Roman"/>
          <w:szCs w:val="20"/>
        </w:rPr>
        <w:t xml:space="preserve">systematically </w:t>
      </w:r>
      <w:r w:rsidR="001572D6" w:rsidRPr="00A936AD">
        <w:rPr>
          <w:rFonts w:cs="Times New Roman"/>
          <w:szCs w:val="20"/>
        </w:rPr>
        <w:t>affect</w:t>
      </w:r>
      <w:r w:rsidR="00482088" w:rsidRPr="00A936AD">
        <w:rPr>
          <w:rFonts w:cs="Times New Roman"/>
          <w:szCs w:val="20"/>
        </w:rPr>
        <w:t>s</w:t>
      </w:r>
      <w:r w:rsidR="001572D6" w:rsidRPr="00A936AD">
        <w:rPr>
          <w:rFonts w:cs="Times New Roman"/>
          <w:szCs w:val="20"/>
        </w:rPr>
        <w:t xml:space="preserve"> </w:t>
      </w:r>
      <w:r w:rsidR="002257FE" w:rsidRPr="00A936AD">
        <w:rPr>
          <w:rFonts w:cs="Times New Roman"/>
          <w:szCs w:val="20"/>
        </w:rPr>
        <w:t xml:space="preserve">intent recognition </w:t>
      </w:r>
      <w:r w:rsidR="002F0F8B" w:rsidRPr="00A936AD">
        <w:rPr>
          <w:rFonts w:cs="Times New Roman"/>
          <w:szCs w:val="20"/>
        </w:rPr>
        <w:t xml:space="preserve">error rates </w:t>
      </w:r>
      <w:r w:rsidRPr="00A936AD">
        <w:rPr>
          <w:rFonts w:cs="Times New Roman"/>
          <w:szCs w:val="20"/>
        </w:rPr>
        <w:t xml:space="preserve">and whether prosthesis-derived intent recognition strategies </w:t>
      </w:r>
      <w:r w:rsidR="00F37FC9">
        <w:rPr>
          <w:rFonts w:cs="Times New Roman"/>
          <w:szCs w:val="20"/>
        </w:rPr>
        <w:t xml:space="preserve">perform well when </w:t>
      </w:r>
      <w:r w:rsidR="002F0F8B" w:rsidRPr="00A936AD">
        <w:rPr>
          <w:rFonts w:cs="Times New Roman"/>
          <w:szCs w:val="20"/>
        </w:rPr>
        <w:t>generalized to non-prosthesis applications.</w:t>
      </w:r>
      <w:r w:rsidR="00482088" w:rsidRPr="00A936AD">
        <w:rPr>
          <w:rFonts w:cs="Times New Roman"/>
          <w:szCs w:val="20"/>
        </w:rPr>
        <w:t xml:space="preserve"> </w:t>
      </w:r>
      <w:r w:rsidR="00465A71">
        <w:rPr>
          <w:rFonts w:cs="Times New Roman"/>
          <w:szCs w:val="20"/>
        </w:rPr>
        <w:t>In</w:t>
      </w:r>
      <w:r w:rsidR="002630DF">
        <w:rPr>
          <w:rFonts w:cs="Times New Roman"/>
          <w:szCs w:val="20"/>
        </w:rPr>
        <w:t xml:space="preserve"> this study </w:t>
      </w:r>
      <w:r w:rsidR="00770E0E" w:rsidRPr="00770E0E">
        <w:rPr>
          <w:rFonts w:cs="Times New Roman"/>
          <w:szCs w:val="20"/>
        </w:rPr>
        <w:t xml:space="preserve">we present a proof-of-concept for an intent recognition control system using a </w:t>
      </w:r>
      <w:del w:id="166" w:author="Blair Hu" w:date="2018-01-05T11:50:00Z">
        <w:r w:rsidR="00770E0E" w:rsidRPr="00770E0E" w:rsidDel="00B313E9">
          <w:rPr>
            <w:rFonts w:cs="Times New Roman"/>
            <w:szCs w:val="20"/>
          </w:rPr>
          <w:delText xml:space="preserve">comprehensive </w:delText>
        </w:r>
      </w:del>
      <w:ins w:id="167" w:author="Blair Hu" w:date="2018-01-05T11:50:00Z">
        <w:r w:rsidR="00B313E9">
          <w:rPr>
            <w:rFonts w:cs="Times New Roman"/>
            <w:szCs w:val="20"/>
          </w:rPr>
          <w:t>broad</w:t>
        </w:r>
        <w:r w:rsidR="00B313E9" w:rsidRPr="00770E0E">
          <w:rPr>
            <w:rFonts w:cs="Times New Roman"/>
            <w:szCs w:val="20"/>
          </w:rPr>
          <w:t xml:space="preserve"> </w:t>
        </w:r>
      </w:ins>
      <w:r w:rsidR="00770E0E" w:rsidRPr="00770E0E">
        <w:rPr>
          <w:rFonts w:cs="Times New Roman"/>
          <w:szCs w:val="20"/>
        </w:rPr>
        <w:t xml:space="preserve">set of bilateral </w:t>
      </w:r>
      <w:r w:rsidR="003F72E3">
        <w:rPr>
          <w:rFonts w:cs="Times New Roman"/>
          <w:szCs w:val="20"/>
        </w:rPr>
        <w:t>lower-limb</w:t>
      </w:r>
      <w:r w:rsidR="00770E0E" w:rsidRPr="00770E0E">
        <w:rPr>
          <w:rFonts w:cs="Times New Roman"/>
          <w:szCs w:val="20"/>
        </w:rPr>
        <w:t xml:space="preserve"> neuromechanical signals recorded from wearable sensors instrumented on able-bodied subjects freely walking without a</w:t>
      </w:r>
      <w:ins w:id="168" w:author="Blair Hu" w:date="2017-12-18T14:12:00Z">
        <w:r w:rsidR="00891AA0">
          <w:rPr>
            <w:rFonts w:cs="Times New Roman"/>
            <w:szCs w:val="20"/>
          </w:rPr>
          <w:t xml:space="preserve">n assistive </w:t>
        </w:r>
      </w:ins>
      <w:del w:id="169" w:author="Blair Hu" w:date="2017-12-18T14:12:00Z">
        <w:r w:rsidR="00770E0E" w:rsidRPr="00770E0E" w:rsidDel="00891AA0">
          <w:rPr>
            <w:rFonts w:cs="Times New Roman"/>
            <w:szCs w:val="20"/>
          </w:rPr>
          <w:delText xml:space="preserve"> </w:delText>
        </w:r>
      </w:del>
      <w:r w:rsidR="00770E0E" w:rsidRPr="00770E0E">
        <w:rPr>
          <w:rFonts w:cs="Times New Roman"/>
          <w:szCs w:val="20"/>
        </w:rPr>
        <w:t xml:space="preserve">device. Our overall objective was to </w:t>
      </w:r>
      <w:r w:rsidR="002203C6">
        <w:rPr>
          <w:rFonts w:cs="Times New Roman"/>
          <w:szCs w:val="20"/>
        </w:rPr>
        <w:t xml:space="preserve">conduct an offline analysis to </w:t>
      </w:r>
      <w:r w:rsidR="00770E0E" w:rsidRPr="00770E0E">
        <w:rPr>
          <w:rFonts w:cs="Times New Roman"/>
          <w:szCs w:val="20"/>
        </w:rPr>
        <w:t>systematically compare and benchmark the performance of unilateral</w:t>
      </w:r>
      <w:r w:rsidR="00465A71">
        <w:rPr>
          <w:rFonts w:cs="Times New Roman"/>
          <w:szCs w:val="20"/>
        </w:rPr>
        <w:t>ly</w:t>
      </w:r>
      <w:r w:rsidR="00770E0E" w:rsidRPr="00770E0E">
        <w:rPr>
          <w:rFonts w:cs="Times New Roman"/>
          <w:szCs w:val="20"/>
        </w:rPr>
        <w:t xml:space="preserve"> and bilaterally</w:t>
      </w:r>
      <w:r w:rsidR="00465A71">
        <w:rPr>
          <w:rFonts w:cs="Times New Roman"/>
          <w:szCs w:val="20"/>
        </w:rPr>
        <w:t xml:space="preserve"> </w:t>
      </w:r>
      <w:r w:rsidR="00770E0E" w:rsidRPr="00770E0E">
        <w:rPr>
          <w:rFonts w:cs="Times New Roman"/>
          <w:szCs w:val="20"/>
        </w:rPr>
        <w:t xml:space="preserve">-informed intent recognition control systems and to identify the most critical sensors. We </w:t>
      </w:r>
      <w:r w:rsidR="00FE7F11">
        <w:rPr>
          <w:rFonts w:cs="Times New Roman"/>
          <w:szCs w:val="20"/>
        </w:rPr>
        <w:t>confirmed our hypothesis</w:t>
      </w:r>
      <w:r w:rsidR="00770E0E" w:rsidRPr="00770E0E">
        <w:rPr>
          <w:rFonts w:cs="Times New Roman"/>
          <w:szCs w:val="20"/>
        </w:rPr>
        <w:t xml:space="preserve"> that sensor fusion across different modalities and across legs would reduce </w:t>
      </w:r>
      <w:r w:rsidR="004F203C">
        <w:rPr>
          <w:rFonts w:cs="Times New Roman"/>
          <w:szCs w:val="20"/>
        </w:rPr>
        <w:t xml:space="preserve">steady-state and transitional </w:t>
      </w:r>
      <w:r w:rsidR="000A76F1">
        <w:rPr>
          <w:rFonts w:cs="Times New Roman"/>
          <w:szCs w:val="20"/>
        </w:rPr>
        <w:t>error rates</w:t>
      </w:r>
      <w:r w:rsidR="00770E0E" w:rsidRPr="00770E0E">
        <w:rPr>
          <w:rFonts w:cs="Times New Roman"/>
          <w:szCs w:val="20"/>
        </w:rPr>
        <w:t xml:space="preserve">. </w:t>
      </w:r>
      <w:ins w:id="170" w:author="Blair Hu" w:date="2018-01-03T21:08:00Z">
        <w:r w:rsidR="00967D41">
          <w:rPr>
            <w:rFonts w:cs="Times New Roman"/>
            <w:szCs w:val="20"/>
          </w:rPr>
          <w:t xml:space="preserve">We also report preliminary results </w:t>
        </w:r>
      </w:ins>
      <w:ins w:id="171" w:author="Blair Hu" w:date="2018-01-03T21:09:00Z">
        <w:r w:rsidR="00967D41">
          <w:rPr>
            <w:rFonts w:cs="Times New Roman"/>
            <w:szCs w:val="20"/>
          </w:rPr>
          <w:t>from a</w:t>
        </w:r>
      </w:ins>
      <w:r w:rsidR="001C664A">
        <w:rPr>
          <w:rFonts w:cs="Times New Roman"/>
          <w:szCs w:val="20"/>
        </w:rPr>
        <w:t xml:space="preserve"> separate</w:t>
      </w:r>
      <w:ins w:id="172" w:author="Blair Hu" w:date="2018-01-03T21:09:00Z">
        <w:r w:rsidR="00967D41">
          <w:rPr>
            <w:rFonts w:cs="Times New Roman"/>
            <w:szCs w:val="20"/>
          </w:rPr>
          <w:t xml:space="preserve"> offline analysis </w:t>
        </w:r>
      </w:ins>
      <w:ins w:id="173" w:author="Blair Hu" w:date="2018-01-03T21:11:00Z">
        <w:r w:rsidR="00967D41">
          <w:rPr>
            <w:rFonts w:cs="Times New Roman"/>
            <w:szCs w:val="20"/>
          </w:rPr>
          <w:t xml:space="preserve">on one </w:t>
        </w:r>
      </w:ins>
      <w:r w:rsidR="007E542C">
        <w:rPr>
          <w:rFonts w:cs="Times New Roman"/>
          <w:szCs w:val="20"/>
        </w:rPr>
        <w:t xml:space="preserve">unilateral </w:t>
      </w:r>
      <w:ins w:id="174" w:author="Blair Hu" w:date="2018-01-03T21:11:00Z">
        <w:r w:rsidR="00967D41">
          <w:rPr>
            <w:rFonts w:cs="Times New Roman"/>
            <w:szCs w:val="20"/>
          </w:rPr>
          <w:t xml:space="preserve">above-knee amputee </w:t>
        </w:r>
      </w:ins>
      <w:ins w:id="175" w:author="Blair Hu" w:date="2018-01-05T11:52:00Z">
        <w:r w:rsidR="009C7D5A">
          <w:rPr>
            <w:rFonts w:cs="Times New Roman"/>
            <w:szCs w:val="20"/>
          </w:rPr>
          <w:t xml:space="preserve">walking with a powered </w:t>
        </w:r>
      </w:ins>
      <w:r w:rsidR="001C1ADB">
        <w:rPr>
          <w:rFonts w:cs="Times New Roman"/>
          <w:szCs w:val="20"/>
        </w:rPr>
        <w:t>knee-ankle</w:t>
      </w:r>
      <w:ins w:id="176" w:author="Blair Hu" w:date="2018-01-05T11:52:00Z">
        <w:r w:rsidR="009C7D5A">
          <w:rPr>
            <w:rFonts w:cs="Times New Roman"/>
            <w:szCs w:val="20"/>
          </w:rPr>
          <w:t xml:space="preserve"> prosthesis </w:t>
        </w:r>
      </w:ins>
      <w:ins w:id="177" w:author="Blair Hu" w:date="2018-01-03T21:11:00Z">
        <w:r w:rsidR="00967D41">
          <w:rPr>
            <w:rFonts w:cs="Times New Roman"/>
            <w:szCs w:val="20"/>
          </w:rPr>
          <w:t xml:space="preserve">to </w:t>
        </w:r>
      </w:ins>
      <w:ins w:id="178" w:author="Blair Hu" w:date="2018-01-03T21:08:00Z">
        <w:r w:rsidR="00967D41">
          <w:rPr>
            <w:rFonts w:cs="Times New Roman"/>
            <w:szCs w:val="20"/>
          </w:rPr>
          <w:t>demonstrat</w:t>
        </w:r>
      </w:ins>
      <w:ins w:id="179" w:author="Blair Hu" w:date="2018-01-03T21:12:00Z">
        <w:r w:rsidR="00967D41">
          <w:rPr>
            <w:rFonts w:cs="Times New Roman"/>
            <w:szCs w:val="20"/>
          </w:rPr>
          <w:t>e</w:t>
        </w:r>
      </w:ins>
      <w:ins w:id="180" w:author="Blair Hu" w:date="2018-01-03T21:08:00Z">
        <w:r w:rsidR="00967D41">
          <w:rPr>
            <w:rFonts w:cs="Times New Roman"/>
            <w:szCs w:val="20"/>
          </w:rPr>
          <w:t xml:space="preserve"> the </w:t>
        </w:r>
      </w:ins>
      <w:r w:rsidR="00CB3B76">
        <w:rPr>
          <w:rFonts w:cs="Times New Roman"/>
          <w:szCs w:val="20"/>
        </w:rPr>
        <w:t>benefit</w:t>
      </w:r>
      <w:ins w:id="181" w:author="Blair Hu" w:date="2018-01-05T11:52:00Z">
        <w:r w:rsidR="009C7D5A">
          <w:rPr>
            <w:rFonts w:cs="Times New Roman"/>
            <w:szCs w:val="20"/>
          </w:rPr>
          <w:t xml:space="preserve"> of </w:t>
        </w:r>
      </w:ins>
      <w:r w:rsidR="003C3CD1">
        <w:rPr>
          <w:rFonts w:cs="Times New Roman"/>
          <w:szCs w:val="20"/>
        </w:rPr>
        <w:t>incorporating</w:t>
      </w:r>
      <w:ins w:id="182" w:author="Blair Hu" w:date="2018-01-03T21:08:00Z">
        <w:r w:rsidR="00967D41">
          <w:rPr>
            <w:rFonts w:cs="Times New Roman"/>
            <w:szCs w:val="20"/>
          </w:rPr>
          <w:t xml:space="preserve"> </w:t>
        </w:r>
      </w:ins>
      <w:ins w:id="183" w:author="Blair Hu" w:date="2018-01-03T21:09:00Z">
        <w:r w:rsidR="00967D41">
          <w:rPr>
            <w:rFonts w:cs="Times New Roman"/>
            <w:szCs w:val="20"/>
          </w:rPr>
          <w:t xml:space="preserve">kinematic </w:t>
        </w:r>
        <w:r w:rsidR="00967D41" w:rsidRPr="0055040E">
          <w:rPr>
            <w:rFonts w:cs="Times New Roman"/>
            <w:szCs w:val="20"/>
          </w:rPr>
          <w:t xml:space="preserve">information from the </w:t>
        </w:r>
      </w:ins>
      <w:r w:rsidR="006E11D2" w:rsidRPr="0055040E">
        <w:rPr>
          <w:rFonts w:cs="Times New Roman"/>
          <w:szCs w:val="20"/>
        </w:rPr>
        <w:t>unimpaired</w:t>
      </w:r>
      <w:ins w:id="184" w:author="Blair Hu" w:date="2018-01-03T21:08:00Z">
        <w:r w:rsidR="00967D41" w:rsidRPr="0055040E">
          <w:rPr>
            <w:rFonts w:cs="Times New Roman"/>
            <w:szCs w:val="20"/>
          </w:rPr>
          <w:t xml:space="preserve"> leg </w:t>
        </w:r>
      </w:ins>
      <w:ins w:id="185" w:author="Blair Hu" w:date="2018-01-03T21:11:00Z">
        <w:r w:rsidR="00967D41" w:rsidRPr="0055040E">
          <w:rPr>
            <w:rFonts w:cs="Times New Roman"/>
            <w:szCs w:val="20"/>
          </w:rPr>
          <w:t>to</w:t>
        </w:r>
      </w:ins>
      <w:ins w:id="186" w:author="Blair Hu" w:date="2018-01-05T11:54:00Z">
        <w:r w:rsidR="00F50455" w:rsidRPr="0055040E">
          <w:rPr>
            <w:rFonts w:cs="Times New Roman"/>
            <w:szCs w:val="20"/>
          </w:rPr>
          <w:t xml:space="preserve"> improve</w:t>
        </w:r>
      </w:ins>
      <w:ins w:id="187" w:author="Blair Hu" w:date="2018-01-03T21:11:00Z">
        <w:r w:rsidR="00967D41" w:rsidRPr="0055040E">
          <w:rPr>
            <w:rFonts w:cs="Times New Roman"/>
            <w:szCs w:val="20"/>
          </w:rPr>
          <w:t xml:space="preserve"> control </w:t>
        </w:r>
      </w:ins>
      <w:ins w:id="188" w:author="Blair Hu" w:date="2018-01-05T11:54:00Z">
        <w:r w:rsidR="00F50455" w:rsidRPr="0055040E">
          <w:rPr>
            <w:rFonts w:cs="Times New Roman"/>
            <w:szCs w:val="20"/>
          </w:rPr>
          <w:t xml:space="preserve">of </w:t>
        </w:r>
      </w:ins>
      <w:r w:rsidR="00FC73E4" w:rsidRPr="0055040E">
        <w:rPr>
          <w:rFonts w:cs="Times New Roman"/>
          <w:szCs w:val="20"/>
        </w:rPr>
        <w:t xml:space="preserve">an </w:t>
      </w:r>
      <w:ins w:id="189" w:author="Blair Hu" w:date="2018-01-03T21:11:00Z">
        <w:r w:rsidR="00967D41" w:rsidRPr="0055040E">
          <w:rPr>
            <w:rFonts w:cs="Times New Roman"/>
            <w:szCs w:val="20"/>
          </w:rPr>
          <w:t>a</w:t>
        </w:r>
      </w:ins>
      <w:ins w:id="190" w:author="Blair Hu" w:date="2018-01-05T11:53:00Z">
        <w:r w:rsidR="009C7D5A" w:rsidRPr="0055040E">
          <w:rPr>
            <w:rFonts w:cs="Times New Roman"/>
            <w:szCs w:val="20"/>
          </w:rPr>
          <w:t>ssistive device</w:t>
        </w:r>
      </w:ins>
      <w:r w:rsidR="002E3DD8" w:rsidRPr="0055040E">
        <w:rPr>
          <w:rFonts w:cs="Times New Roman"/>
          <w:szCs w:val="20"/>
        </w:rPr>
        <w:t xml:space="preserve"> with intent recognition</w:t>
      </w:r>
      <w:ins w:id="191" w:author="Blair Hu" w:date="2018-01-03T21:11:00Z">
        <w:r w:rsidR="00967D41" w:rsidRPr="0055040E">
          <w:rPr>
            <w:rFonts w:cs="Times New Roman"/>
            <w:szCs w:val="20"/>
          </w:rPr>
          <w:t>.</w:t>
        </w:r>
      </w:ins>
      <w:ins w:id="192" w:author="Blair Hu" w:date="2018-01-03T21:08:00Z">
        <w:r w:rsidR="00967D41" w:rsidRPr="0055040E">
          <w:rPr>
            <w:rFonts w:cs="Times New Roman"/>
            <w:szCs w:val="20"/>
          </w:rPr>
          <w:t xml:space="preserve"> </w:t>
        </w:r>
      </w:ins>
      <w:r w:rsidR="00E1762B" w:rsidRPr="0055040E">
        <w:rPr>
          <w:rFonts w:cs="Times New Roman"/>
          <w:szCs w:val="20"/>
        </w:rPr>
        <w:t>We expect</w:t>
      </w:r>
      <w:r w:rsidR="0055040E" w:rsidRPr="0055040E">
        <w:rPr>
          <w:rFonts w:cs="Times New Roman"/>
          <w:szCs w:val="20"/>
        </w:rPr>
        <w:t xml:space="preserve"> our positive results to </w:t>
      </w:r>
      <w:r w:rsidR="00882A46" w:rsidRPr="0055040E">
        <w:rPr>
          <w:rFonts w:cs="Times New Roman"/>
          <w:szCs w:val="20"/>
        </w:rPr>
        <w:t xml:space="preserve">further the ongoing development </w:t>
      </w:r>
      <w:r w:rsidR="00CB3B76">
        <w:rPr>
          <w:rFonts w:cs="Times New Roman"/>
          <w:szCs w:val="20"/>
        </w:rPr>
        <w:t xml:space="preserve">of </w:t>
      </w:r>
      <w:r w:rsidR="0055040E" w:rsidRPr="0055040E">
        <w:rPr>
          <w:rFonts w:cs="Times New Roman"/>
          <w:szCs w:val="20"/>
        </w:rPr>
        <w:t xml:space="preserve">and broaden the scope </w:t>
      </w:r>
      <w:r w:rsidR="00882A46" w:rsidRPr="0055040E">
        <w:rPr>
          <w:rFonts w:cs="Times New Roman"/>
          <w:szCs w:val="20"/>
        </w:rPr>
        <w:t xml:space="preserve">of </w:t>
      </w:r>
      <w:r w:rsidR="00770E0E" w:rsidRPr="0055040E">
        <w:rPr>
          <w:rFonts w:cs="Times New Roman"/>
          <w:szCs w:val="20"/>
        </w:rPr>
        <w:t xml:space="preserve">intent recognition </w:t>
      </w:r>
      <w:r w:rsidR="0055040E" w:rsidRPr="0055040E">
        <w:rPr>
          <w:rFonts w:cs="Times New Roman"/>
          <w:szCs w:val="20"/>
        </w:rPr>
        <w:t xml:space="preserve">strategies for controlling </w:t>
      </w:r>
      <w:r w:rsidR="00770E0E" w:rsidRPr="0055040E">
        <w:rPr>
          <w:rFonts w:cs="Times New Roman"/>
          <w:szCs w:val="20"/>
        </w:rPr>
        <w:t xml:space="preserve">wearable </w:t>
      </w:r>
      <w:r w:rsidR="003F72E3" w:rsidRPr="0055040E">
        <w:rPr>
          <w:rFonts w:cs="Times New Roman"/>
          <w:szCs w:val="20"/>
        </w:rPr>
        <w:t>lower-limb</w:t>
      </w:r>
      <w:r w:rsidR="00770E0E" w:rsidRPr="0055040E">
        <w:rPr>
          <w:rFonts w:cs="Times New Roman"/>
          <w:szCs w:val="20"/>
        </w:rPr>
        <w:t xml:space="preserve"> assistive devices.</w:t>
      </w:r>
      <w:r w:rsidR="00770E0E" w:rsidRPr="00770E0E">
        <w:rPr>
          <w:rFonts w:cs="Times New Roman"/>
          <w:szCs w:val="20"/>
        </w:rPr>
        <w:t xml:space="preserve"> </w:t>
      </w:r>
    </w:p>
    <w:p w:rsidR="00DE23E8" w:rsidRDefault="00424E7A" w:rsidP="00AC0270">
      <w:pPr>
        <w:pStyle w:val="Heading1"/>
      </w:pPr>
      <w:r>
        <w:t>Material and Methods</w:t>
      </w:r>
    </w:p>
    <w:p w:rsidR="002B67B6" w:rsidRPr="002B67B6" w:rsidRDefault="002B67B6" w:rsidP="00826FB0">
      <w:pPr>
        <w:pStyle w:val="Heading2"/>
        <w:jc w:val="both"/>
      </w:pPr>
      <w:r>
        <w:t>Experimental protocol</w:t>
      </w:r>
    </w:p>
    <w:p w:rsidR="00BA33B4" w:rsidRPr="005A1CA8" w:rsidRDefault="00465A71" w:rsidP="00BA33B4">
      <w:pPr>
        <w:pStyle w:val="Heading1"/>
        <w:numPr>
          <w:ilvl w:val="0"/>
          <w:numId w:val="0"/>
        </w:numPr>
        <w:jc w:val="both"/>
        <w:rPr>
          <w:ins w:id="193" w:author="Blair Hu" w:date="2018-01-03T21:51:00Z"/>
          <w:rFonts w:eastAsiaTheme="minorHAnsi" w:cstheme="minorBidi"/>
          <w:b w:val="0"/>
        </w:rPr>
      </w:pPr>
      <w:r>
        <w:rPr>
          <w:rFonts w:eastAsiaTheme="minorHAnsi" w:cstheme="minorBidi"/>
          <w:b w:val="0"/>
        </w:rPr>
        <w:t>This study was carried out in accordance with the recommendations of the Northwestern University Institutional Review Board with written informed consent from all sub</w:t>
      </w:r>
      <w:r w:rsidR="009C3C59">
        <w:rPr>
          <w:rFonts w:eastAsiaTheme="minorHAnsi" w:cstheme="minorBidi"/>
          <w:b w:val="0"/>
        </w:rPr>
        <w:t>jects. Following IRB approval, 10</w:t>
      </w:r>
      <w:r w:rsidR="002B67B6" w:rsidRPr="002B67B6">
        <w:rPr>
          <w:rFonts w:eastAsiaTheme="minorHAnsi" w:cstheme="minorBidi"/>
          <w:b w:val="0"/>
        </w:rPr>
        <w:t xml:space="preserve"> able-bodied subjects (7 male, 3 female; 23-29 years, 160-193 cm, 54-95 kg) completed the experiment. </w:t>
      </w:r>
      <w:ins w:id="194" w:author="Blair Hu" w:date="2018-01-03T21:51:00Z">
        <w:r w:rsidR="00BA33B4">
          <w:rPr>
            <w:rFonts w:eastAsiaTheme="minorHAnsi" w:cstheme="minorBidi"/>
            <w:b w:val="0"/>
          </w:rPr>
          <w:t xml:space="preserve">Before walking, subjects were instrumented </w:t>
        </w:r>
      </w:ins>
      <w:ins w:id="195" w:author="Blair Hu" w:date="2018-01-03T21:52:00Z">
        <w:r w:rsidR="00BA33B4">
          <w:rPr>
            <w:rFonts w:eastAsiaTheme="minorHAnsi" w:cstheme="minorBidi"/>
            <w:b w:val="0"/>
          </w:rPr>
          <w:t xml:space="preserve">bilaterally </w:t>
        </w:r>
      </w:ins>
      <w:ins w:id="196" w:author="Blair Hu" w:date="2018-01-03T21:51:00Z">
        <w:r w:rsidR="00BA33B4">
          <w:rPr>
            <w:rFonts w:eastAsiaTheme="minorHAnsi" w:cstheme="minorBidi"/>
            <w:b w:val="0"/>
          </w:rPr>
          <w:t xml:space="preserve">with wearable sensors to measure lower limb muscle activity and joint and limb kinematics. </w:t>
        </w:r>
      </w:ins>
      <w:ins w:id="197" w:author="Blair Hu" w:date="2018-01-03T21:53:00Z">
        <w:r w:rsidR="00BA33B4" w:rsidRPr="00BA33B4">
          <w:rPr>
            <w:rFonts w:eastAsiaTheme="minorHAnsi" w:cstheme="minorBidi"/>
            <w:b w:val="0"/>
            <w:rPrChange w:id="198" w:author="Blair Hu" w:date="2018-01-03T21:53:00Z">
              <w:rPr>
                <w:rFonts w:eastAsiaTheme="minorHAnsi" w:cstheme="minorBidi"/>
              </w:rPr>
            </w:rPrChange>
          </w:rPr>
          <w:t>EMG signals were recorded using bipolar surface electrodes (DE2.1; Delsys, Boston, MA, USA) from the same seven muscles in each leg: tibialis anterior (TA), medial gastrocnemius (MG), soleus (SOL), vastus lateralis (VL), rectus femoris (RF), biceps femoris (BF), and semitendinosus (ST). These muscles were chosen because they are in part responsible for hip and knee flexion/extension and ankle plantarflexion/dorsiflexion, movements that are commonly assisted by wearable devices. They are also relatively easy to target when facing the subject from in front and behind</w:t>
        </w:r>
      </w:ins>
      <w:r w:rsidR="00E057C5">
        <w:rPr>
          <w:rFonts w:eastAsiaTheme="minorHAnsi" w:cstheme="minorBidi"/>
          <w:b w:val="0"/>
        </w:rPr>
        <w:t xml:space="preserve"> and </w:t>
      </w:r>
      <w:r w:rsidR="001F1121">
        <w:rPr>
          <w:rFonts w:eastAsiaTheme="minorHAnsi" w:cstheme="minorBidi"/>
          <w:b w:val="0"/>
        </w:rPr>
        <w:t xml:space="preserve">are </w:t>
      </w:r>
      <w:r w:rsidR="00E057C5">
        <w:rPr>
          <w:rFonts w:eastAsiaTheme="minorHAnsi" w:cstheme="minorBidi"/>
          <w:b w:val="0"/>
        </w:rPr>
        <w:t>similar to</w:t>
      </w:r>
      <w:r w:rsidR="001F1121">
        <w:rPr>
          <w:rFonts w:eastAsiaTheme="minorHAnsi" w:cstheme="minorBidi"/>
          <w:b w:val="0"/>
        </w:rPr>
        <w:t xml:space="preserve"> muscle sites used by</w:t>
      </w:r>
      <w:r w:rsidR="00E057C5">
        <w:rPr>
          <w:rFonts w:eastAsiaTheme="minorHAnsi" w:cstheme="minorBidi"/>
          <w:b w:val="0"/>
        </w:rPr>
        <w:t xml:space="preserve"> </w:t>
      </w:r>
      <w:r w:rsidR="00E057C5">
        <w:rPr>
          <w:rFonts w:eastAsiaTheme="minorHAnsi" w:cstheme="minorBidi"/>
          <w:b w:val="0"/>
        </w:rPr>
        <w:fldChar w:fldCharType="begin" w:fldLock="1"/>
      </w:r>
      <w:r w:rsidR="00E057C5">
        <w:rPr>
          <w:rFonts w:eastAsiaTheme="minorHAnsi" w:cstheme="minorBidi"/>
          <w:b w:val="0"/>
        </w:rPr>
        <w:instrText>ADDIN CSL_CITATION { "citationItems" : [ { "id" : "ITEM-1", "itemData" : { "DOI" : "10.3389/fnhum.2014.00423", "ISSN" : "1662-5161", "PMID" : "24982628", "abstract" : "Neuroprosthetic technology and robotic exoskeletons are being developed to facilitate stepping, reduce muscle efforts, and promote motor recovery. Nevertheless, the guidance forces of an exoskeleton may influence the sensory inputs, sensorimotor interactions and resulting muscle activity patterns during stepping. The aim of this study was to report the muscle activation patterns in a sample of intact and injured subjects while walking with a robotic exoskeleton and, in particular, to quantify the level of muscle activity during assisted gait. We recorded electromyographic (EMG) activity of different leg and arm muscles during overground walking in an exoskeleton in six healthy individuals and four spinal cord injury (SCI) participants. In SCI patients, EMG activity of the upper limb muscles was augmented while activation of leg muscles was typically small. Contrary to our expectations, however, in neurologically intact subjects, EMG activity of leg muscles was similar or even larger during exoskeleton-assisted walking compared to normal overground walking. In addition, significant variations in the EMG waveforms were found across different walking conditions. The most variable pattern was observed in the hamstring muscles. Overall, the results are consistent with a non-linear reorganization of the locomotor output when using the robotic stepping devices. The findings may contribute to our understanding of human-machine interactions and adaptation of locomotor activity patterns.", "author" : [ { "dropping-particle" : "", "family" : "Sylos-Labini", "given" : "Francesca", "non-dropping-particle" : "", "parse-names" : false, "suffix" : "" }, { "dropping-particle" : "", "family" : "Scaleia", "given" : "Valentina", "non-dropping-particle" : "La", "parse-names" : false, "suffix" : "" }, { "dropping-particle" : "", "family" : "d'Avella", "given" : "Andrea", "non-dropping-particle" : "", "parse-names" : false, "suffix" : "" }, { "dropping-particle" : "", "family" : "Pisotta", "given" : "Iolanda", "non-dropping-particle" : "", "parse-names" : false, "suffix" : "" }, { "dropping-particle" : "", "family" : "Tamburella", "given" : "Federica", "non-dropping-particle" : "", "parse-names" : false, "suffix" : "" }, { "dropping-particle" : "", "family" : "Scivoletto", "given" : "Giorgio", "non-dropping-particle" : "", "parse-names" : false, "suffix" : "" }, { "dropping-particle" : "", "family" : "Molinari", "given" : "Marco", "non-dropping-particle" : "", "parse-names" : false, "suffix" : "" }, { "dropping-particle" : "", "family" : "Wang", "given" : "Shiqian", "non-dropping-particle" : "", "parse-names" : false, "suffix" : "" }, { "dropping-particle" : "", "family" : "Wang", "given" : "Letian", "non-dropping-particle" : "", "parse-names" : false, "suffix" : "" }, { "dropping-particle" : "", "family" : "Asseldonk", "given" : "Edwin", "non-dropping-particle" : "van", "parse-names" : false, "suffix" : "" }, { "dropping-particle" : "", "family" : "Kooij", "given" : "Herman", "non-dropping-particle" : "van der", "parse-names" : false, "suffix" : "" }, { "dropping-particle" : "", "family" : "Hoellinger", "given" : "Thomas", "non-dropping-particle" : "", "parse-names" : false, "suffix" : "" }, { "dropping-particle" : "", "family" : "Cheron", "given" : "Guy", "non-dropping-particle" : "", "parse-names" : false, "suffix" : "" }, { "dropping-particle" : "", "family" : "Thorsteinsson", "given" : "Freygardur", "non-dropping-particle" : "", "parse-names" : false, "suffix" : "" }, { "dropping-particle" : "", "family" : "Ilzkovitz", "given" : "Michel", "non-dropping-particle" : "", "parse-names" : false, "suffix" : "" }, { "dropping-particle" : "", "family" : "Gancet", "given" : "Jeremi", "non-dropping-particle" : "", "parse-names" : false, "suffix" : "" }, { "dropping-particle" : "", "family" : "Hauffe", "given" : "Ralf", "non-dropping-particle" : "", "parse-names" : false, "suffix" : "" }, { "dropping-particle" : "", "family" : "Zanov", "given" : "Frank", "non-dropping-particle" : "", "parse-names" : false, "suffix" : "" }, { "dropping-particle" : "", "family" : "Lacquaniti", "given" : "Francesco", "non-dropping-particle" : "", "parse-names" : false, "suffix" : "" }, { "dropping-particle" : "", "family" : "Ivanenko", "given" : "Yuri P", "non-dropping-particle" : "", "parse-names" : false, "suffix" : "" } ], "container-title" : "Frontiers in human neuroscience", "id" : "ITEM-1", "issued" : { "date-parts" : [ [ "2014" ] ] }, "page" : "423", "publisher" : "Frontiers Media SA", "title" : "EMG patterns during assisted walking in the exoskeleton.", "type" : "article-journal", "volume" : "8" }, "uris" : [ "http://www.mendeley.com/documents/?uuid=05d6602a-70f3-3943-b441-b94030122d1f" ] } ], "mendeley" : { "formattedCitation" : "(Sylos-Labini et al., 2014)", "plainTextFormattedCitation" : "(Sylos-Labini et al., 2014)", "previouslyFormattedCitation" : "(Sylos-Labini et al., 2014)" }, "properties" : {  }, "schema" : "https://github.com/citation-style-language/schema/raw/master/csl-citation.json" }</w:instrText>
      </w:r>
      <w:r w:rsidR="00E057C5">
        <w:rPr>
          <w:rFonts w:eastAsiaTheme="minorHAnsi" w:cstheme="minorBidi"/>
          <w:b w:val="0"/>
        </w:rPr>
        <w:fldChar w:fldCharType="separate"/>
      </w:r>
      <w:r w:rsidR="00E057C5" w:rsidRPr="00E057C5">
        <w:rPr>
          <w:rFonts w:eastAsiaTheme="minorHAnsi" w:cstheme="minorBidi"/>
          <w:b w:val="0"/>
          <w:noProof/>
        </w:rPr>
        <w:t>(Sylos-Labini et al., 2014)</w:t>
      </w:r>
      <w:r w:rsidR="00E057C5">
        <w:rPr>
          <w:rFonts w:eastAsiaTheme="minorHAnsi" w:cstheme="minorBidi"/>
          <w:b w:val="0"/>
        </w:rPr>
        <w:fldChar w:fldCharType="end"/>
      </w:r>
      <w:ins w:id="199" w:author="Blair Hu" w:date="2018-01-03T21:53:00Z">
        <w:r w:rsidR="00BA33B4" w:rsidRPr="00BA33B4">
          <w:rPr>
            <w:rFonts w:eastAsiaTheme="minorHAnsi" w:cstheme="minorBidi"/>
            <w:b w:val="0"/>
            <w:rPrChange w:id="200" w:author="Blair Hu" w:date="2018-01-03T21:53:00Z">
              <w:rPr>
                <w:rFonts w:eastAsiaTheme="minorHAnsi" w:cstheme="minorBidi"/>
              </w:rPr>
            </w:rPrChange>
          </w:rPr>
          <w:t>.</w:t>
        </w:r>
        <w:r w:rsidR="00BA33B4" w:rsidRPr="00BA33B4">
          <w:t xml:space="preserve"> </w:t>
        </w:r>
      </w:ins>
      <w:moveToRangeStart w:id="201" w:author="Blair Hu" w:date="2018-01-03T21:53:00Z" w:name="move502779746"/>
      <w:moveTo w:id="202" w:author="Blair Hu" w:date="2018-01-03T21:53:00Z">
        <w:r w:rsidR="00BA33B4" w:rsidRPr="00BA33B4">
          <w:rPr>
            <w:b w:val="0"/>
            <w:rPrChange w:id="203" w:author="Blair Hu" w:date="2018-01-03T21:53:00Z">
              <w:rPr/>
            </w:rPrChange>
          </w:rPr>
          <w:t>Electrode placement was guided by the Surface ElectroMyoGraphy for the Non-Invasive Assessment of Muscles (SENIAM</w:t>
        </w:r>
      </w:moveTo>
      <w:r w:rsidR="001F1121">
        <w:rPr>
          <w:b w:val="0"/>
        </w:rPr>
        <w:t>, seniam.org</w:t>
      </w:r>
      <w:moveTo w:id="204" w:author="Blair Hu" w:date="2018-01-03T21:53:00Z">
        <w:r w:rsidR="00BA33B4" w:rsidRPr="00BA33B4">
          <w:rPr>
            <w:b w:val="0"/>
            <w:rPrChange w:id="205" w:author="Blair Hu" w:date="2018-01-03T21:53:00Z">
              <w:rPr/>
            </w:rPrChange>
          </w:rPr>
          <w:t>) standards</w:t>
        </w:r>
      </w:moveTo>
      <w:r w:rsidR="008750E1">
        <w:rPr>
          <w:b w:val="0"/>
        </w:rPr>
        <w:t xml:space="preserve">. We palpated to locate the muscle belly and oriented the electrode along the primary fiber direction </w:t>
      </w:r>
      <w:r w:rsidR="00F958FB">
        <w:rPr>
          <w:b w:val="0"/>
        </w:rPr>
        <w:fldChar w:fldCharType="begin" w:fldLock="1"/>
      </w:r>
      <w:r w:rsidR="00F958FB">
        <w:rPr>
          <w:b w:val="0"/>
        </w:rPr>
        <w:instrText>ADDIN CSL_CITATION { "citationItems" : [ { "id" : "ITEM-1", "itemData" : { "author" : [ { "dropping-particle" : "", "family" : "Kendall, F. P., McCreary, E. K., Provance, P. G., Rodgers, M. M., Romani", "given" : "W. A.", "non-dropping-particle" : "", "parse-names" : false, "suffix" : "" } ], "id" : "ITEM-1", "issue" : "Baltimore, MD: Lippincott Williams &amp; Wilkins", "issued" : { "date-parts" : [ [ "2005" ] ] }, "title" : "Muscles: Testing and Function, with Posture and Pain", "type" : "book", "volume" : "5th Ed" }, "uris" : [ "http://www.mendeley.com/documents/?uuid=c85abe91-006a-4dec-a70b-81e93664840f" ] } ], "mendeley" : { "formattedCitation" : "(Kendall, F. P., McCreary, E. K., Provance, P. G., Rodgers, M. M., Romani, 2005)", "manualFormatting" : "(Kendall et al., 2005)", "plainTextFormattedCitation" : "(Kendall, F. P., McCreary, E. K., Provance, P. G., Rodgers, M. M., Romani, 2005)", "previouslyFormattedCitation" : "(Kendall, F. P., McCreary, E. K., Provance, P. G., Rodgers, M. M., Romani, 2005)" }, "properties" : {  }, "schema" : "https://github.com/citation-style-language/schema/raw/master/csl-citation.json" }</w:instrText>
      </w:r>
      <w:r w:rsidR="00F958FB">
        <w:rPr>
          <w:b w:val="0"/>
        </w:rPr>
        <w:fldChar w:fldCharType="separate"/>
      </w:r>
      <w:r w:rsidR="00F958FB">
        <w:rPr>
          <w:b w:val="0"/>
          <w:noProof/>
        </w:rPr>
        <w:t>(Kendall et al.</w:t>
      </w:r>
      <w:r w:rsidR="00F958FB" w:rsidRPr="00F958FB">
        <w:rPr>
          <w:b w:val="0"/>
          <w:noProof/>
        </w:rPr>
        <w:t>, 2005)</w:t>
      </w:r>
      <w:r w:rsidR="00F958FB">
        <w:rPr>
          <w:b w:val="0"/>
        </w:rPr>
        <w:fldChar w:fldCharType="end"/>
      </w:r>
      <w:r w:rsidR="008750E1">
        <w:rPr>
          <w:b w:val="0"/>
        </w:rPr>
        <w:t>,</w:t>
      </w:r>
      <w:moveTo w:id="206" w:author="Blair Hu" w:date="2018-01-03T21:53:00Z">
        <w:r w:rsidR="00BA33B4" w:rsidRPr="00BA33B4">
          <w:rPr>
            <w:b w:val="0"/>
            <w:rPrChange w:id="207" w:author="Blair Hu" w:date="2018-01-03T21:53:00Z">
              <w:rPr/>
            </w:rPrChange>
          </w:rPr>
          <w:t xml:space="preserve"> and verified</w:t>
        </w:r>
      </w:moveTo>
      <w:r w:rsidR="009003AE">
        <w:rPr>
          <w:b w:val="0"/>
        </w:rPr>
        <w:t xml:space="preserve"> placement</w:t>
      </w:r>
      <w:moveTo w:id="208" w:author="Blair Hu" w:date="2018-01-03T21:53:00Z">
        <w:r w:rsidR="00BA33B4" w:rsidRPr="00BA33B4">
          <w:rPr>
            <w:b w:val="0"/>
            <w:rPrChange w:id="209" w:author="Blair Hu" w:date="2018-01-03T21:53:00Z">
              <w:rPr/>
            </w:rPrChange>
          </w:rPr>
          <w:t xml:space="preserve"> by having subjects perform maximum voluntary contractions. </w:t>
        </w:r>
      </w:moveTo>
      <w:ins w:id="210" w:author="Blair Hu" w:date="2018-01-03T21:53:00Z">
        <w:r w:rsidR="00BA33B4" w:rsidRPr="00BA33B4">
          <w:rPr>
            <w:b w:val="0"/>
            <w:rPrChange w:id="211" w:author="Blair Hu" w:date="2018-01-03T21:54:00Z">
              <w:rPr/>
            </w:rPrChange>
          </w:rPr>
          <w:t xml:space="preserve">The muscle sites were prepared by removing excess hair and the skin was cleaned by mildly scrubbing with an alcohol wipe. Sensors were attached to the skin with a double-sided adhesive. </w:t>
        </w:r>
      </w:ins>
      <w:moveTo w:id="212" w:author="Blair Hu" w:date="2018-01-03T21:53:00Z">
        <w:r w:rsidR="00BA33B4" w:rsidRPr="00BA33B4">
          <w:rPr>
            <w:b w:val="0"/>
            <w:rPrChange w:id="213" w:author="Blair Hu" w:date="2018-01-03T21:53:00Z">
              <w:rPr/>
            </w:rPrChange>
          </w:rPr>
          <w:t>Signals were amplified by 1000x, hardware band-pass filtered between 20-450 Hz (Bagnoli 16, Delsys), and sampled at 1 kHz.</w:t>
        </w:r>
      </w:moveTo>
      <w:moveToRangeEnd w:id="201"/>
    </w:p>
    <w:p w:rsidR="001D5C23" w:rsidDel="001363C3" w:rsidRDefault="002B67B6" w:rsidP="00826FB0">
      <w:pPr>
        <w:pStyle w:val="Heading1"/>
        <w:numPr>
          <w:ilvl w:val="0"/>
          <w:numId w:val="0"/>
        </w:numPr>
        <w:jc w:val="both"/>
        <w:rPr>
          <w:del w:id="214" w:author="Blair Hu" w:date="2018-01-03T21:54:00Z"/>
          <w:rFonts w:eastAsiaTheme="minorHAnsi" w:cstheme="minorBidi"/>
          <w:b w:val="0"/>
        </w:rPr>
      </w:pPr>
      <w:del w:id="215" w:author="Blair Hu" w:date="2018-01-03T21:54:00Z">
        <w:r w:rsidRPr="002B67B6" w:rsidDel="001363C3">
          <w:rPr>
            <w:rFonts w:eastAsiaTheme="minorHAnsi" w:cstheme="minorBidi"/>
            <w:b w:val="0"/>
          </w:rPr>
          <w:delText xml:space="preserve">In an experimental session, each subject completed </w:delText>
        </w:r>
        <w:r w:rsidR="00A70360" w:rsidDel="001363C3">
          <w:rPr>
            <w:rFonts w:eastAsiaTheme="minorHAnsi" w:cstheme="minorBidi"/>
            <w:b w:val="0"/>
          </w:rPr>
          <w:delText xml:space="preserve">approximately </w:delText>
        </w:r>
        <w:r w:rsidRPr="002B67B6" w:rsidDel="001363C3">
          <w:rPr>
            <w:rFonts w:eastAsiaTheme="minorHAnsi" w:cstheme="minorBidi"/>
            <w:b w:val="0"/>
          </w:rPr>
          <w:delText xml:space="preserve">25 repetitions of a circuit consisting of walking on level ground, ascending/descending a ramp with a 10° slope, and ascending/descending a </w:delText>
        </w:r>
        <w:r w:rsidR="00D86F83" w:rsidDel="001363C3">
          <w:rPr>
            <w:rFonts w:eastAsiaTheme="minorHAnsi" w:cstheme="minorBidi"/>
            <w:b w:val="0"/>
          </w:rPr>
          <w:delText>four</w:delText>
        </w:r>
        <w:r w:rsidRPr="002B67B6" w:rsidDel="001363C3">
          <w:rPr>
            <w:rFonts w:eastAsiaTheme="minorHAnsi" w:cstheme="minorBidi"/>
            <w:b w:val="0"/>
          </w:rPr>
          <w:delText xml:space="preserve">-step staircase. Subjects were instructed to freely transition between activity modes at their self-selected speed. The experimenter labeled the true locomotor intent of the subject using a key fob. </w:delText>
        </w:r>
      </w:del>
    </w:p>
    <w:p w:rsidR="005C536E" w:rsidRDefault="00EC1DEE" w:rsidP="005A1CA8">
      <w:pPr>
        <w:spacing w:after="120"/>
        <w:ind w:firstLine="360"/>
        <w:jc w:val="both"/>
        <w:rPr>
          <w:ins w:id="216" w:author="Blair Hu" w:date="2018-01-03T21:56:00Z"/>
          <w:rFonts w:cs="Times New Roman"/>
          <w:szCs w:val="24"/>
        </w:rPr>
      </w:pPr>
      <w:del w:id="217" w:author="Blair Hu" w:date="2018-01-03T21:52:00Z">
        <w:r w:rsidRPr="00EC1DEE" w:rsidDel="00BA33B4">
          <w:rPr>
            <w:rFonts w:cs="Times New Roman"/>
            <w:szCs w:val="24"/>
          </w:rPr>
          <w:delText xml:space="preserve">Bilateral </w:delText>
        </w:r>
      </w:del>
      <w:del w:id="218" w:author="Blair Hu" w:date="2018-01-03T21:53:00Z">
        <w:r w:rsidR="006B7255" w:rsidDel="00BA33B4">
          <w:rPr>
            <w:rFonts w:cs="Times New Roman"/>
            <w:szCs w:val="24"/>
          </w:rPr>
          <w:delText>EMG</w:delText>
        </w:r>
        <w:r w:rsidRPr="00EC1DEE" w:rsidDel="00BA33B4">
          <w:rPr>
            <w:rFonts w:cs="Times New Roman"/>
            <w:szCs w:val="24"/>
          </w:rPr>
          <w:delText xml:space="preserve"> signals were </w:delText>
        </w:r>
        <w:r w:rsidR="00C17D40" w:rsidDel="00BA33B4">
          <w:rPr>
            <w:rFonts w:cs="Times New Roman"/>
            <w:szCs w:val="24"/>
          </w:rPr>
          <w:delText>recorded</w:delText>
        </w:r>
        <w:r w:rsidRPr="00EC1DEE" w:rsidDel="00BA33B4">
          <w:rPr>
            <w:rFonts w:cs="Times New Roman"/>
            <w:szCs w:val="24"/>
          </w:rPr>
          <w:delText xml:space="preserve"> using bipolar surface electrodes (DE2.1; Delsys, </w:delText>
        </w:r>
        <w:r w:rsidR="00A3496C" w:rsidDel="00BA33B4">
          <w:rPr>
            <w:rFonts w:cs="Times New Roman"/>
            <w:szCs w:val="24"/>
          </w:rPr>
          <w:delText>Boston, MA, USA) from the same seven</w:delText>
        </w:r>
        <w:r w:rsidRPr="00EC1DEE" w:rsidDel="00BA33B4">
          <w:rPr>
            <w:rFonts w:cs="Times New Roman"/>
            <w:szCs w:val="24"/>
          </w:rPr>
          <w:delText xml:space="preserve"> muscles in each leg: tibialis anterior (TA), medial gastrocnemius (MG), soleus (SOL), vastus lateralis (VL), rectus femoris (RF), biceps femoris (BF), and semitendinosus (ST). </w:delText>
        </w:r>
      </w:del>
      <w:del w:id="219" w:author="Blair Hu" w:date="2017-12-18T14:17:00Z">
        <w:r w:rsidRPr="00EC1DEE" w:rsidDel="0059466E">
          <w:rPr>
            <w:rFonts w:cs="Times New Roman"/>
            <w:szCs w:val="24"/>
          </w:rPr>
          <w:delText xml:space="preserve">These muscles are a subset of the uniarticular and biarticular muscles </w:delText>
        </w:r>
        <w:r w:rsidR="00A3496C" w:rsidDel="0059466E">
          <w:rPr>
            <w:rFonts w:cs="Times New Roman"/>
            <w:szCs w:val="24"/>
          </w:rPr>
          <w:delText xml:space="preserve">spanning </w:delText>
        </w:r>
        <w:r w:rsidRPr="00EC1DEE" w:rsidDel="0059466E">
          <w:rPr>
            <w:rFonts w:cs="Times New Roman"/>
            <w:szCs w:val="24"/>
          </w:rPr>
          <w:delText xml:space="preserve">the ankle, knee, and hip. </w:delText>
        </w:r>
      </w:del>
      <w:moveFromRangeStart w:id="220" w:author="Blair Hu" w:date="2018-01-03T21:53:00Z" w:name="move502779746"/>
      <w:moveFrom w:id="221" w:author="Blair Hu" w:date="2018-01-03T21:53:00Z">
        <w:r w:rsidRPr="00EC1DEE" w:rsidDel="00BA33B4">
          <w:rPr>
            <w:rFonts w:cs="Times New Roman"/>
            <w:szCs w:val="24"/>
          </w:rPr>
          <w:t xml:space="preserve">Electrode placement was guided by the </w:t>
        </w:r>
        <w:r w:rsidR="00A3496C" w:rsidDel="00BA33B4">
          <w:rPr>
            <w:rFonts w:cs="Times New Roman"/>
            <w:szCs w:val="24"/>
          </w:rPr>
          <w:t>Surface ElectroMyoGraphy for the Non-Invasive Assessment of Muscles (</w:t>
        </w:r>
        <w:r w:rsidRPr="00EC1DEE" w:rsidDel="00BA33B4">
          <w:rPr>
            <w:rFonts w:cs="Times New Roman"/>
            <w:szCs w:val="24"/>
          </w:rPr>
          <w:t>SENIAM</w:t>
        </w:r>
        <w:r w:rsidR="00A3496C" w:rsidDel="00BA33B4">
          <w:rPr>
            <w:rFonts w:cs="Times New Roman"/>
            <w:szCs w:val="24"/>
          </w:rPr>
          <w:t>)</w:t>
        </w:r>
        <w:r w:rsidRPr="00EC1DEE" w:rsidDel="00BA33B4">
          <w:rPr>
            <w:rFonts w:cs="Times New Roman"/>
            <w:szCs w:val="24"/>
          </w:rPr>
          <w:t xml:space="preserve"> standards and verified by having subjects perform maximum voluntary contractions. Signals were amplified by 1000x,</w:t>
        </w:r>
        <w:r w:rsidR="006B7255" w:rsidDel="00BA33B4">
          <w:rPr>
            <w:rFonts w:cs="Times New Roman"/>
            <w:szCs w:val="24"/>
          </w:rPr>
          <w:t xml:space="preserve"> hardware band-pass</w:t>
        </w:r>
        <w:r w:rsidRPr="00EC1DEE" w:rsidDel="00BA33B4">
          <w:rPr>
            <w:rFonts w:cs="Times New Roman"/>
            <w:szCs w:val="24"/>
          </w:rPr>
          <w:t xml:space="preserve"> filtered between 20-450 Hz (Bagnoli 16, Delsys), and sampled at 1 kHz. </w:t>
        </w:r>
      </w:moveFrom>
      <w:moveFromRangeEnd w:id="220"/>
      <w:del w:id="222" w:author="Blair Hu" w:date="2018-01-03T21:54:00Z">
        <w:r w:rsidRPr="00EC1DEE" w:rsidDel="001363C3">
          <w:rPr>
            <w:rFonts w:cs="Times New Roman"/>
            <w:szCs w:val="24"/>
          </w:rPr>
          <w:delText xml:space="preserve">Bilateral </w:delText>
        </w:r>
      </w:del>
      <w:ins w:id="223" w:author="Blair Hu" w:date="2018-01-03T21:54:00Z">
        <w:r w:rsidR="001363C3">
          <w:rPr>
            <w:rFonts w:cs="Times New Roman"/>
            <w:szCs w:val="24"/>
          </w:rPr>
          <w:t>J</w:t>
        </w:r>
      </w:ins>
      <w:del w:id="224" w:author="Blair Hu" w:date="2018-01-03T21:54:00Z">
        <w:r w:rsidRPr="00EC1DEE" w:rsidDel="001363C3">
          <w:rPr>
            <w:rFonts w:cs="Times New Roman"/>
            <w:szCs w:val="24"/>
          </w:rPr>
          <w:delText>j</w:delText>
        </w:r>
      </w:del>
      <w:r w:rsidRPr="00EC1DEE">
        <w:rPr>
          <w:rFonts w:cs="Times New Roman"/>
          <w:szCs w:val="24"/>
        </w:rPr>
        <w:t>oint kinematic signals (sagittal plane only) were recorded using electrogoniometers (</w:t>
      </w:r>
      <w:r w:rsidR="00760F8E">
        <w:rPr>
          <w:rFonts w:cs="Times New Roman"/>
          <w:szCs w:val="24"/>
        </w:rPr>
        <w:t xml:space="preserve">SG150; </w:t>
      </w:r>
      <w:r w:rsidRPr="00EC1DEE">
        <w:rPr>
          <w:rFonts w:cs="Times New Roman"/>
          <w:szCs w:val="24"/>
        </w:rPr>
        <w:t xml:space="preserve">Biometrics Ltd, Newport, UK) placed </w:t>
      </w:r>
      <w:r w:rsidR="00234E07">
        <w:rPr>
          <w:rFonts w:cs="Times New Roman"/>
          <w:szCs w:val="24"/>
        </w:rPr>
        <w:t xml:space="preserve">along the </w:t>
      </w:r>
      <w:r w:rsidRPr="00EC1DEE">
        <w:rPr>
          <w:rFonts w:cs="Times New Roman"/>
          <w:szCs w:val="24"/>
        </w:rPr>
        <w:t xml:space="preserve">knee and ankle and sampled at 500 Hz. 6-DOF (tri-axial accelerometer and gyroscope) </w:t>
      </w:r>
      <w:r w:rsidR="006B7255">
        <w:rPr>
          <w:rFonts w:cs="Times New Roman"/>
          <w:szCs w:val="24"/>
        </w:rPr>
        <w:t>IMU’s</w:t>
      </w:r>
      <w:r w:rsidRPr="00EC1DEE">
        <w:rPr>
          <w:rFonts w:cs="Times New Roman"/>
          <w:szCs w:val="24"/>
        </w:rPr>
        <w:t xml:space="preserve"> were placed bilaterally on the subjects’ thigh (below RF</w:t>
      </w:r>
      <w:r w:rsidR="009E62A3">
        <w:rPr>
          <w:rFonts w:cs="Times New Roman"/>
          <w:szCs w:val="24"/>
        </w:rPr>
        <w:t xml:space="preserve"> EMG electrode</w:t>
      </w:r>
      <w:r w:rsidRPr="00EC1DEE">
        <w:rPr>
          <w:rFonts w:cs="Times New Roman"/>
          <w:szCs w:val="24"/>
        </w:rPr>
        <w:t>) and shank (adjacent to TA</w:t>
      </w:r>
      <w:r w:rsidR="009E62A3">
        <w:rPr>
          <w:rFonts w:cs="Times New Roman"/>
          <w:szCs w:val="24"/>
        </w:rPr>
        <w:t xml:space="preserve"> EMG electrode</w:t>
      </w:r>
      <w:r w:rsidRPr="00EC1DEE">
        <w:rPr>
          <w:rFonts w:cs="Times New Roman"/>
          <w:szCs w:val="24"/>
        </w:rPr>
        <w:t>) and sampled at 500 Hz (MPU-9250; Invensense, San Jose, CA, USA). All signals were simultaneously recorded with a custom 16-bit</w:t>
      </w:r>
      <w:r w:rsidR="00743CE0">
        <w:rPr>
          <w:rFonts w:cs="Times New Roman"/>
          <w:szCs w:val="24"/>
        </w:rPr>
        <w:t xml:space="preserve"> data acquisition</w:t>
      </w:r>
      <w:r w:rsidR="004D77AC">
        <w:rPr>
          <w:rFonts w:cs="Times New Roman"/>
          <w:szCs w:val="24"/>
        </w:rPr>
        <w:t xml:space="preserve"> device</w:t>
      </w:r>
      <w:r w:rsidRPr="00EC1DEE">
        <w:rPr>
          <w:rFonts w:cs="Times New Roman"/>
          <w:szCs w:val="24"/>
        </w:rPr>
        <w:t xml:space="preserve"> that permits multi-rate sampling. </w:t>
      </w:r>
      <w:r w:rsidR="00995629">
        <w:rPr>
          <w:rFonts w:cs="Times New Roman"/>
          <w:szCs w:val="24"/>
        </w:rPr>
        <w:t xml:space="preserve">We chose </w:t>
      </w:r>
      <w:ins w:id="225" w:author="Blair Hu" w:date="2018-01-03T22:07:00Z">
        <w:r w:rsidR="00922547">
          <w:rPr>
            <w:rFonts w:cs="Times New Roman"/>
            <w:szCs w:val="24"/>
          </w:rPr>
          <w:t>t</w:t>
        </w:r>
      </w:ins>
      <w:ins w:id="226" w:author="Blair Hu" w:date="2018-01-03T21:56:00Z">
        <w:r w:rsidR="005C536E">
          <w:rPr>
            <w:rFonts w:cs="Times New Roman"/>
            <w:szCs w:val="24"/>
          </w:rPr>
          <w:t xml:space="preserve">hese </w:t>
        </w:r>
      </w:ins>
      <w:ins w:id="227" w:author="Blair Hu" w:date="2018-01-03T22:05:00Z">
        <w:r w:rsidR="00CD76DD">
          <w:rPr>
            <w:rFonts w:cs="Times New Roman"/>
            <w:szCs w:val="24"/>
          </w:rPr>
          <w:t xml:space="preserve">wearable </w:t>
        </w:r>
      </w:ins>
      <w:ins w:id="228" w:author="Blair Hu" w:date="2018-01-03T21:56:00Z">
        <w:r w:rsidR="005C536E">
          <w:rPr>
            <w:rFonts w:cs="Times New Roman"/>
            <w:szCs w:val="24"/>
          </w:rPr>
          <w:t xml:space="preserve">sensors </w:t>
        </w:r>
      </w:ins>
      <w:ins w:id="229" w:author="Blair Hu" w:date="2018-01-03T21:57:00Z">
        <w:r w:rsidR="00615517">
          <w:rPr>
            <w:rFonts w:cs="Times New Roman"/>
            <w:szCs w:val="24"/>
          </w:rPr>
          <w:t>because</w:t>
        </w:r>
        <w:r w:rsidR="0018447F">
          <w:rPr>
            <w:rFonts w:cs="Times New Roman"/>
            <w:szCs w:val="24"/>
          </w:rPr>
          <w:t xml:space="preserve"> they</w:t>
        </w:r>
      </w:ins>
      <w:ins w:id="230" w:author="Blair Hu" w:date="2018-01-03T22:04:00Z">
        <w:r w:rsidR="009046C9">
          <w:rPr>
            <w:rFonts w:cs="Times New Roman"/>
            <w:szCs w:val="24"/>
          </w:rPr>
          <w:t xml:space="preserve"> </w:t>
        </w:r>
      </w:ins>
      <w:ins w:id="231" w:author="Blair Hu" w:date="2018-01-03T22:09:00Z">
        <w:r w:rsidR="007F506A">
          <w:rPr>
            <w:rFonts w:cs="Times New Roman"/>
            <w:szCs w:val="24"/>
          </w:rPr>
          <w:t xml:space="preserve">are </w:t>
        </w:r>
        <w:r w:rsidR="007F506A">
          <w:rPr>
            <w:rFonts w:cs="Times New Roman"/>
            <w:szCs w:val="24"/>
          </w:rPr>
          <w:lastRenderedPageBreak/>
          <w:t xml:space="preserve">analogous to </w:t>
        </w:r>
      </w:ins>
      <w:ins w:id="232" w:author="Blair Hu" w:date="2018-01-03T22:11:00Z">
        <w:r w:rsidR="009D13B3">
          <w:rPr>
            <w:rFonts w:cs="Times New Roman"/>
            <w:szCs w:val="24"/>
          </w:rPr>
          <w:t xml:space="preserve">sensors </w:t>
        </w:r>
      </w:ins>
      <w:ins w:id="233" w:author="Blair Hu" w:date="2018-01-03T22:05:00Z">
        <w:r w:rsidR="00CD76DD">
          <w:rPr>
            <w:rFonts w:cs="Times New Roman"/>
            <w:szCs w:val="24"/>
          </w:rPr>
          <w:t xml:space="preserve">commonly </w:t>
        </w:r>
      </w:ins>
      <w:ins w:id="234" w:author="Blair Hu" w:date="2018-01-03T22:11:00Z">
        <w:r w:rsidR="009D13B3">
          <w:rPr>
            <w:rFonts w:cs="Times New Roman"/>
            <w:szCs w:val="24"/>
          </w:rPr>
          <w:t xml:space="preserve">embedded in </w:t>
        </w:r>
      </w:ins>
      <w:ins w:id="235" w:author="Blair Hu" w:date="2018-01-03T22:06:00Z">
        <w:r w:rsidR="00CD76DD">
          <w:rPr>
            <w:rFonts w:cs="Times New Roman"/>
            <w:szCs w:val="24"/>
          </w:rPr>
          <w:t>prosthes</w:t>
        </w:r>
        <w:r w:rsidR="007F506A">
          <w:rPr>
            <w:rFonts w:cs="Times New Roman"/>
            <w:szCs w:val="24"/>
          </w:rPr>
          <w:t>es, orthoses, and exoskeletons</w:t>
        </w:r>
      </w:ins>
      <w:ins w:id="236" w:author="Blair Hu" w:date="2018-01-03T22:07:00Z">
        <w:r w:rsidR="003D3D2C">
          <w:rPr>
            <w:rFonts w:cs="Times New Roman"/>
            <w:szCs w:val="24"/>
          </w:rPr>
          <w:t xml:space="preserve"> </w:t>
        </w:r>
      </w:ins>
      <w:ins w:id="237" w:author="Blair Hu" w:date="2018-01-03T22:11:00Z">
        <w:r w:rsidR="009D13B3">
          <w:rPr>
            <w:rFonts w:cs="Times New Roman"/>
            <w:szCs w:val="24"/>
          </w:rPr>
          <w:t>(</w:t>
        </w:r>
      </w:ins>
      <w:ins w:id="238" w:author="Blair Hu" w:date="2018-01-03T22:07:00Z">
        <w:r w:rsidR="003D3D2C">
          <w:rPr>
            <w:rFonts w:cs="Times New Roman"/>
            <w:szCs w:val="24"/>
          </w:rPr>
          <w:t xml:space="preserve">such as </w:t>
        </w:r>
      </w:ins>
      <w:ins w:id="239" w:author="Blair Hu" w:date="2018-01-03T22:10:00Z">
        <w:r w:rsidR="00BB5EB6">
          <w:rPr>
            <w:rFonts w:cs="Times New Roman"/>
            <w:szCs w:val="24"/>
          </w:rPr>
          <w:t>joint position encoders</w:t>
        </w:r>
      </w:ins>
      <w:ins w:id="240" w:author="Blair Hu" w:date="2018-01-03T22:11:00Z">
        <w:r w:rsidR="009D13B3">
          <w:rPr>
            <w:rFonts w:cs="Times New Roman"/>
            <w:szCs w:val="24"/>
          </w:rPr>
          <w:t xml:space="preserve"> and shank</w:t>
        </w:r>
      </w:ins>
      <w:r w:rsidR="00F13898">
        <w:rPr>
          <w:rFonts w:cs="Times New Roman"/>
          <w:szCs w:val="24"/>
        </w:rPr>
        <w:t>/</w:t>
      </w:r>
      <w:ins w:id="241" w:author="Blair Hu" w:date="2018-01-03T22:11:00Z">
        <w:r w:rsidR="009D13B3">
          <w:rPr>
            <w:rFonts w:cs="Times New Roman"/>
            <w:szCs w:val="24"/>
          </w:rPr>
          <w:t>thigh IMU’</w:t>
        </w:r>
        <w:r w:rsidR="00684902">
          <w:rPr>
            <w:rFonts w:cs="Times New Roman"/>
            <w:szCs w:val="24"/>
          </w:rPr>
          <w:t>s)</w:t>
        </w:r>
      </w:ins>
      <w:ins w:id="242" w:author="Blair Hu" w:date="2018-01-03T22:12:00Z">
        <w:r w:rsidR="00087961">
          <w:rPr>
            <w:rFonts w:cs="Times New Roman"/>
            <w:szCs w:val="24"/>
          </w:rPr>
          <w:t xml:space="preserve"> and </w:t>
        </w:r>
      </w:ins>
      <w:r w:rsidR="007C053C">
        <w:rPr>
          <w:rFonts w:cs="Times New Roman"/>
          <w:szCs w:val="24"/>
        </w:rPr>
        <w:t xml:space="preserve">are </w:t>
      </w:r>
      <w:ins w:id="243" w:author="Blair Hu" w:date="2018-01-05T11:58:00Z">
        <w:r w:rsidR="002F45C1">
          <w:rPr>
            <w:rFonts w:cs="Times New Roman"/>
            <w:szCs w:val="24"/>
          </w:rPr>
          <w:t xml:space="preserve">more </w:t>
        </w:r>
      </w:ins>
      <w:ins w:id="244" w:author="Blair Hu" w:date="2018-01-03T22:15:00Z">
        <w:r w:rsidR="00555CF3">
          <w:rPr>
            <w:rFonts w:cs="Times New Roman"/>
            <w:szCs w:val="24"/>
          </w:rPr>
          <w:t xml:space="preserve">easily </w:t>
        </w:r>
      </w:ins>
      <w:r w:rsidR="00995629">
        <w:rPr>
          <w:rFonts w:cs="Times New Roman"/>
          <w:szCs w:val="24"/>
        </w:rPr>
        <w:t>integrated</w:t>
      </w:r>
      <w:ins w:id="245" w:author="Blair Hu" w:date="2018-01-03T22:15:00Z">
        <w:r w:rsidR="00555CF3">
          <w:rPr>
            <w:rFonts w:cs="Times New Roman"/>
            <w:szCs w:val="24"/>
          </w:rPr>
          <w:t xml:space="preserve"> with existing device-based sensorization</w:t>
        </w:r>
      </w:ins>
      <w:r w:rsidR="00165612">
        <w:rPr>
          <w:rFonts w:cs="Times New Roman"/>
          <w:szCs w:val="24"/>
        </w:rPr>
        <w:t xml:space="preserve"> in a hypothetical hybrid system</w:t>
      </w:r>
      <w:ins w:id="246" w:author="Blair Hu" w:date="2018-01-03T22:06:00Z">
        <w:r w:rsidR="00FA2EA1">
          <w:rPr>
            <w:rFonts w:cs="Times New Roman"/>
            <w:szCs w:val="24"/>
          </w:rPr>
          <w:t xml:space="preserve">. </w:t>
        </w:r>
      </w:ins>
      <w:ins w:id="247" w:author="Blair Hu" w:date="2018-01-03T21:58:00Z">
        <w:r w:rsidR="009046C9">
          <w:rPr>
            <w:rFonts w:cs="Times New Roman"/>
            <w:szCs w:val="24"/>
          </w:rPr>
          <w:t xml:space="preserve">Other force </w:t>
        </w:r>
      </w:ins>
      <w:ins w:id="248" w:author="Blair Hu" w:date="2018-01-03T22:01:00Z">
        <w:r w:rsidR="009046C9">
          <w:rPr>
            <w:rFonts w:cs="Times New Roman"/>
            <w:szCs w:val="24"/>
          </w:rPr>
          <w:t xml:space="preserve">and </w:t>
        </w:r>
      </w:ins>
      <w:ins w:id="249" w:author="Blair Hu" w:date="2018-01-03T22:02:00Z">
        <w:r w:rsidR="009046C9">
          <w:rPr>
            <w:rFonts w:cs="Times New Roman"/>
            <w:szCs w:val="24"/>
          </w:rPr>
          <w:t xml:space="preserve">interaction torque </w:t>
        </w:r>
      </w:ins>
      <w:ins w:id="250" w:author="Blair Hu" w:date="2018-01-03T21:58:00Z">
        <w:r w:rsidR="009046C9">
          <w:rPr>
            <w:rFonts w:cs="Times New Roman"/>
            <w:szCs w:val="24"/>
          </w:rPr>
          <w:t>sensors such as load cells</w:t>
        </w:r>
      </w:ins>
      <w:ins w:id="251" w:author="Blair Hu" w:date="2018-01-03T22:01:00Z">
        <w:r w:rsidR="009046C9">
          <w:rPr>
            <w:rFonts w:cs="Times New Roman"/>
            <w:szCs w:val="24"/>
          </w:rPr>
          <w:t xml:space="preserve"> </w:t>
        </w:r>
      </w:ins>
      <w:ins w:id="252" w:author="Blair Hu" w:date="2018-01-03T22:00:00Z">
        <w:r w:rsidR="009046C9">
          <w:rPr>
            <w:rFonts w:cs="Times New Roman"/>
            <w:szCs w:val="24"/>
          </w:rPr>
          <w:t xml:space="preserve">and strain gauges </w:t>
        </w:r>
      </w:ins>
      <w:ins w:id="253" w:author="Blair Hu" w:date="2018-01-03T22:02:00Z">
        <w:r w:rsidR="009046C9">
          <w:rPr>
            <w:rFonts w:cs="Times New Roman"/>
            <w:szCs w:val="24"/>
          </w:rPr>
          <w:t xml:space="preserve">were excluded </w:t>
        </w:r>
      </w:ins>
      <w:ins w:id="254" w:author="Blair Hu" w:date="2018-01-03T22:08:00Z">
        <w:r w:rsidR="00BB5EB6">
          <w:rPr>
            <w:rFonts w:cs="Times New Roman"/>
            <w:szCs w:val="24"/>
          </w:rPr>
          <w:t xml:space="preserve">because they are not as relevant for </w:t>
        </w:r>
      </w:ins>
      <w:ins w:id="255" w:author="Blair Hu" w:date="2018-01-03T22:15:00Z">
        <w:r w:rsidR="00201F7C">
          <w:rPr>
            <w:rFonts w:cs="Times New Roman"/>
            <w:szCs w:val="24"/>
          </w:rPr>
          <w:t>our</w:t>
        </w:r>
        <w:r w:rsidR="00A13654">
          <w:rPr>
            <w:rFonts w:cs="Times New Roman"/>
            <w:szCs w:val="24"/>
          </w:rPr>
          <w:t xml:space="preserve"> </w:t>
        </w:r>
      </w:ins>
      <w:ins w:id="256" w:author="Blair Hu" w:date="2018-01-03T22:08:00Z">
        <w:r w:rsidR="00BB5EB6">
          <w:rPr>
            <w:rFonts w:cs="Times New Roman"/>
            <w:szCs w:val="24"/>
          </w:rPr>
          <w:t>device-agnostic</w:t>
        </w:r>
      </w:ins>
      <w:ins w:id="257" w:author="Blair Hu" w:date="2018-01-03T22:16:00Z">
        <w:r w:rsidR="00B76939">
          <w:rPr>
            <w:rFonts w:cs="Times New Roman"/>
            <w:szCs w:val="24"/>
          </w:rPr>
          <w:t xml:space="preserve"> approach and are more difficult to </w:t>
        </w:r>
      </w:ins>
      <w:r w:rsidR="00CC35E9">
        <w:rPr>
          <w:rFonts w:cs="Times New Roman"/>
          <w:szCs w:val="24"/>
        </w:rPr>
        <w:t>integrate</w:t>
      </w:r>
      <w:ins w:id="258" w:author="Blair Hu" w:date="2018-01-03T22:16:00Z">
        <w:r w:rsidR="00B76939">
          <w:rPr>
            <w:rFonts w:cs="Times New Roman"/>
            <w:szCs w:val="24"/>
          </w:rPr>
          <w:t xml:space="preserve"> </w:t>
        </w:r>
        <w:r w:rsidR="00064570">
          <w:rPr>
            <w:rFonts w:cs="Times New Roman"/>
            <w:szCs w:val="24"/>
          </w:rPr>
          <w:t xml:space="preserve">if not already </w:t>
        </w:r>
      </w:ins>
      <w:r w:rsidR="00CC35E9">
        <w:rPr>
          <w:rFonts w:cs="Times New Roman"/>
          <w:szCs w:val="24"/>
        </w:rPr>
        <w:t>embedded in the</w:t>
      </w:r>
      <w:ins w:id="259" w:author="Blair Hu" w:date="2018-01-03T22:16:00Z">
        <w:r w:rsidR="00B76939">
          <w:rPr>
            <w:rFonts w:cs="Times New Roman"/>
            <w:szCs w:val="24"/>
          </w:rPr>
          <w:t xml:space="preserve"> device.</w:t>
        </w:r>
      </w:ins>
      <w:ins w:id="260" w:author="Blair Hu" w:date="2018-01-03T22:48:00Z">
        <w:r w:rsidR="00E72A7C">
          <w:rPr>
            <w:rFonts w:cs="Times New Roman"/>
            <w:szCs w:val="24"/>
          </w:rPr>
          <w:t xml:space="preserve"> </w:t>
        </w:r>
      </w:ins>
    </w:p>
    <w:p w:rsidR="001363C3" w:rsidRDefault="00FF777B">
      <w:pPr>
        <w:spacing w:after="120"/>
        <w:ind w:firstLine="360"/>
        <w:jc w:val="both"/>
        <w:rPr>
          <w:ins w:id="261" w:author="Blair Hu" w:date="2017-12-18T14:52:00Z"/>
          <w:rFonts w:cs="Times New Roman"/>
          <w:szCs w:val="24"/>
        </w:rPr>
      </w:pPr>
      <w:r>
        <w:rPr>
          <w:rFonts w:cs="Times New Roman"/>
          <w:szCs w:val="24"/>
        </w:rPr>
        <w:t xml:space="preserve">To facilitate integration with our data acquisition software, </w:t>
      </w:r>
      <w:r w:rsidR="004D1402">
        <w:rPr>
          <w:rFonts w:cs="Times New Roman"/>
          <w:szCs w:val="24"/>
        </w:rPr>
        <w:t xml:space="preserve">all </w:t>
      </w:r>
      <w:r w:rsidR="006E6926">
        <w:rPr>
          <w:rFonts w:cs="Times New Roman"/>
          <w:szCs w:val="24"/>
        </w:rPr>
        <w:t xml:space="preserve">wearable </w:t>
      </w:r>
      <w:r>
        <w:rPr>
          <w:rFonts w:cs="Times New Roman"/>
          <w:szCs w:val="24"/>
        </w:rPr>
        <w:t xml:space="preserve">sensors were </w:t>
      </w:r>
      <w:r w:rsidR="001024CA">
        <w:rPr>
          <w:rFonts w:cs="Times New Roman"/>
          <w:szCs w:val="24"/>
        </w:rPr>
        <w:t>used in a</w:t>
      </w:r>
      <w:r w:rsidR="004D1402">
        <w:rPr>
          <w:rFonts w:cs="Times New Roman"/>
          <w:szCs w:val="24"/>
        </w:rPr>
        <w:t xml:space="preserve"> </w:t>
      </w:r>
      <w:r w:rsidR="005B4615">
        <w:rPr>
          <w:rFonts w:cs="Times New Roman"/>
          <w:szCs w:val="24"/>
        </w:rPr>
        <w:t>tethered setup; a</w:t>
      </w:r>
      <w:r w:rsidR="004D1402">
        <w:rPr>
          <w:rFonts w:cs="Times New Roman"/>
          <w:szCs w:val="24"/>
        </w:rPr>
        <w:t xml:space="preserve">s a drawback, </w:t>
      </w:r>
      <w:r w:rsidR="006B6D81">
        <w:rPr>
          <w:rFonts w:cs="Times New Roman"/>
          <w:szCs w:val="24"/>
        </w:rPr>
        <w:t xml:space="preserve">fully instrumenting one leg took up to an hour. </w:t>
      </w:r>
      <w:r w:rsidR="00EC1DEE" w:rsidRPr="00EC1DEE">
        <w:rPr>
          <w:rFonts w:cs="Times New Roman"/>
          <w:szCs w:val="24"/>
        </w:rPr>
        <w:t>The full instrumentation setup is shown for a representative subject in Figure 1</w:t>
      </w:r>
      <w:r w:rsidR="00D75025">
        <w:rPr>
          <w:rFonts w:cs="Times New Roman"/>
          <w:szCs w:val="24"/>
        </w:rPr>
        <w:t xml:space="preserve"> (top, middle)</w:t>
      </w:r>
      <w:r w:rsidR="00EC1DEE" w:rsidRPr="00EC1DEE">
        <w:rPr>
          <w:rFonts w:cs="Times New Roman"/>
          <w:szCs w:val="24"/>
        </w:rPr>
        <w:t>.</w:t>
      </w:r>
      <w:ins w:id="262" w:author="Blair Hu" w:date="2018-01-03T21:56:00Z">
        <w:r w:rsidR="007D549B">
          <w:rPr>
            <w:rFonts w:cs="Times New Roman"/>
            <w:szCs w:val="24"/>
          </w:rPr>
          <w:t xml:space="preserve"> </w:t>
        </w:r>
      </w:ins>
      <w:ins w:id="263" w:author="Blair Hu" w:date="2018-01-03T21:55:00Z">
        <w:r w:rsidR="00124E29" w:rsidRPr="007D549B">
          <w:rPr>
            <w:rPrChange w:id="264" w:author="Blair Hu" w:date="2018-01-03T21:56:00Z">
              <w:rPr>
                <w:b/>
              </w:rPr>
            </w:rPrChange>
          </w:rPr>
          <w:t>Prior to data collection, the goniometers were calibrated while the subject was in the upright standing position.</w:t>
        </w:r>
        <w:r w:rsidR="00124E29">
          <w:rPr>
            <w:b/>
          </w:rPr>
          <w:t xml:space="preserve"> </w:t>
        </w:r>
      </w:ins>
      <w:ins w:id="265" w:author="Blair Hu" w:date="2018-01-03T21:54:00Z">
        <w:r w:rsidR="001363C3" w:rsidRPr="002B67B6">
          <w:t xml:space="preserve">In an experimental session, each subject completed </w:t>
        </w:r>
        <w:r w:rsidR="001363C3">
          <w:t xml:space="preserve">approximately </w:t>
        </w:r>
        <w:r w:rsidR="001363C3" w:rsidRPr="002B67B6">
          <w:t>25 repetitions of a circuit consisting of walking on level ground</w:t>
        </w:r>
      </w:ins>
      <w:ins w:id="266" w:author="Blair Hu" w:date="2018-01-05T22:14:00Z">
        <w:r w:rsidR="00796BB3">
          <w:t xml:space="preserve"> (LW)</w:t>
        </w:r>
      </w:ins>
      <w:ins w:id="267" w:author="Blair Hu" w:date="2018-01-03T21:54:00Z">
        <w:r w:rsidR="001363C3" w:rsidRPr="002B67B6">
          <w:t>, ascending/descending a ramp with a 10° slope</w:t>
        </w:r>
      </w:ins>
      <w:ins w:id="268" w:author="Blair Hu" w:date="2018-01-05T22:14:00Z">
        <w:r w:rsidR="00796BB3">
          <w:t xml:space="preserve"> (RA</w:t>
        </w:r>
      </w:ins>
      <w:ins w:id="269" w:author="Blair Hu" w:date="2018-01-05T22:15:00Z">
        <w:r w:rsidR="00796BB3">
          <w:t>/</w:t>
        </w:r>
      </w:ins>
      <w:ins w:id="270" w:author="Blair Hu" w:date="2018-01-05T22:14:00Z">
        <w:r w:rsidR="00796BB3">
          <w:t>RD)</w:t>
        </w:r>
      </w:ins>
      <w:ins w:id="271" w:author="Blair Hu" w:date="2018-01-03T21:54:00Z">
        <w:r w:rsidR="001363C3" w:rsidRPr="002B67B6">
          <w:t xml:space="preserve">, and ascending/descending a </w:t>
        </w:r>
        <w:r w:rsidR="001363C3">
          <w:t>four</w:t>
        </w:r>
        <w:r w:rsidR="001363C3" w:rsidRPr="002B67B6">
          <w:t>-step staircase</w:t>
        </w:r>
      </w:ins>
      <w:ins w:id="272" w:author="Blair Hu" w:date="2018-01-05T22:14:00Z">
        <w:r w:rsidR="00796BB3">
          <w:t xml:space="preserve"> (SA/SD)</w:t>
        </w:r>
      </w:ins>
      <w:r w:rsidR="00942EF4">
        <w:t xml:space="preserve"> step-over-step using a data collection procedure previously described in </w:t>
      </w:r>
      <w:r w:rsidR="00942EF4">
        <w:fldChar w:fldCharType="begin" w:fldLock="1"/>
      </w:r>
      <w:r w:rsidR="00F67C58">
        <w:instrText>ADDIN CSL_CITATION { "citationItems" : [ { "id" : "ITEM-1", "itemData" : { "DOI" : "10.1007/s10439-013-0909-0", "ISSN" : "1573-9686", "PMID" : "24052324", "abstract" : "New computerized and powered lower limb prostheses are being developed that enable amputees to perform multiple locomotion modes. However, current lower limb prosthesis controllers are not capable of transitioning these devices automatically and seamlessly between locomotion modes such as level-ground walking, stairs and slopes. The focus of this study was to evaluate different intent recognition interfaces, which if configured properly, may be capable of providing more natural transitions between locomotion modes. Intent recognition can be accomplished using a multitude of different signals from mechanical sensors on the prosthesis. Since these signals are non-stationary over any given stride, and gait is cyclical, time history information may improve locomotion mode recognition. The authors propose a dynamic Bayesian network classification strategy to incorporate prior sensor information over the gait cycle with current sensor information. Six transfemoral amputees performed locomotion circuits comprising level-ground walking and ascending/descending stairs and ramps using a powered knee and ankle prosthesis. Using time history reduced steady-state misclassifications by over half (p &lt; 0.01), when compared to strategies that did not use time history, without reducing intent recognition performance during transitions. These results suggest that including time history information across the gait cycle can enhance locomotion mode intent recognition performance.", "author" : [ { "dropping-particle" : "", "family" : "Young", "given" : "Aaron J", "non-dropping-particle" : "", "parse-names" : false, "suffix" : "" }, { "dropping-particle" : "", "family" : "Simon", "given" : "Ann M", "non-dropping-particle" : "", "parse-names" : false, "suffix" : "" }, { "dropping-particle" : "", "family" : "Fey", "given" : "Nicholas P", "non-dropping-particle" : "", "parse-names" : false, "suffix" : "" }, { "dropping-particle" : "", "family" : "Hargrove", "given" : "Levi J", "non-dropping-particle" : "", "parse-names" : false, "suffix" : "" } ], "container-title" : "Annals of biomedical engineering", "id" : "ITEM-1", "issue" : "3", "issued" : { "date-parts" : [ [ "2014", "3" ] ] }, "page" : "631-41", "title" : "Intent recognition in a powered lower limb prosthesis using time history information.", "type" : "article-journal", "volume" : "42" }, "uris" : [ "http://www.mendeley.com/documents/?uuid=955f760b-3f40-488b-b776-f8776cd7db3c" ] } ], "mendeley" : { "formattedCitation" : "(Aaron J Young, Simon, Fey, &amp; Hargrove, 2014)", "manualFormatting" : "(Young et al., 2014)", "plainTextFormattedCitation" : "(Aaron J Young, Simon, Fey, &amp; Hargrove, 2014)", "previouslyFormattedCitation" : "(Aaron J Young, Simon, Fey, &amp; Hargrove, 2014)" }, "properties" : {  }, "schema" : "https://github.com/citation-style-language/schema/raw/master/csl-citation.json" }</w:instrText>
      </w:r>
      <w:r w:rsidR="00942EF4">
        <w:fldChar w:fldCharType="separate"/>
      </w:r>
      <w:r w:rsidR="00942EF4">
        <w:rPr>
          <w:noProof/>
        </w:rPr>
        <w:t xml:space="preserve">(Young et al., </w:t>
      </w:r>
      <w:r w:rsidR="00942EF4" w:rsidRPr="00942EF4">
        <w:rPr>
          <w:noProof/>
        </w:rPr>
        <w:t>2014)</w:t>
      </w:r>
      <w:r w:rsidR="00942EF4">
        <w:fldChar w:fldCharType="end"/>
      </w:r>
      <w:ins w:id="273" w:author="Blair Hu" w:date="2018-01-03T21:54:00Z">
        <w:r w:rsidR="001363C3" w:rsidRPr="002B67B6">
          <w:t xml:space="preserve">. </w:t>
        </w:r>
        <w:r w:rsidR="001363C3">
          <w:t xml:space="preserve">These activities were chosen because they encompass the </w:t>
        </w:r>
      </w:ins>
      <w:r w:rsidR="009E161E">
        <w:t>main</w:t>
      </w:r>
      <w:ins w:id="274" w:author="Blair Hu" w:date="2018-01-03T21:54:00Z">
        <w:r w:rsidR="001363C3">
          <w:t xml:space="preserve"> types of terrain likely encountered in community ambulation. </w:t>
        </w:r>
        <w:r w:rsidR="001363C3" w:rsidRPr="002B67B6">
          <w:t>Subjects were instructed to freely transition between activity modes at their self-selected speed</w:t>
        </w:r>
      </w:ins>
      <w:r w:rsidR="007828D2">
        <w:t xml:space="preserve"> while t</w:t>
      </w:r>
      <w:ins w:id="275" w:author="Blair Hu" w:date="2018-01-03T21:54:00Z">
        <w:r w:rsidR="001363C3" w:rsidRPr="002B67B6">
          <w:t xml:space="preserve">he experimenter labeled the true locomotor intent of the subject using a key fob. </w:t>
        </w:r>
      </w:ins>
    </w:p>
    <w:p w:rsidR="00EC1DEE" w:rsidRPr="00EC1DEE" w:rsidDel="00C27E63" w:rsidRDefault="00EC1DEE" w:rsidP="00EC1DEE">
      <w:pPr>
        <w:spacing w:after="120"/>
        <w:ind w:firstLine="360"/>
        <w:jc w:val="both"/>
        <w:rPr>
          <w:del w:id="276" w:author="Blair Hu" w:date="2018-01-03T22:17:00Z"/>
          <w:rFonts w:cs="Times New Roman"/>
          <w:szCs w:val="24"/>
        </w:rPr>
      </w:pPr>
    </w:p>
    <w:p w:rsidR="00D537FA" w:rsidRPr="00376CC5" w:rsidRDefault="00E51C78" w:rsidP="001D5C23">
      <w:pPr>
        <w:pStyle w:val="Heading2"/>
      </w:pPr>
      <w:r>
        <w:t>Signal processing</w:t>
      </w:r>
    </w:p>
    <w:p w:rsidR="004662EE" w:rsidRDefault="00E51C78" w:rsidP="00E51C78">
      <w:pPr>
        <w:spacing w:after="120"/>
        <w:jc w:val="both"/>
        <w:rPr>
          <w:rFonts w:cs="Times New Roman"/>
          <w:szCs w:val="20"/>
        </w:rPr>
      </w:pPr>
      <w:r w:rsidRPr="00E51C78">
        <w:rPr>
          <w:rFonts w:cs="Times New Roman"/>
          <w:szCs w:val="20"/>
        </w:rPr>
        <w:t>Heel contact and toe off gait events for each leg were reliably identified by finding peaks in the low-pass filtered (1</w:t>
      </w:r>
      <w:r w:rsidRPr="00E51C78">
        <w:rPr>
          <w:rFonts w:cs="Times New Roman"/>
          <w:szCs w:val="20"/>
          <w:vertAlign w:val="superscript"/>
        </w:rPr>
        <w:t>st</w:t>
      </w:r>
      <w:r w:rsidRPr="00E51C78">
        <w:rPr>
          <w:rFonts w:cs="Times New Roman"/>
          <w:szCs w:val="20"/>
        </w:rPr>
        <w:t xml:space="preserve"> order Butterworth, 6 Hz) sagittal plane angular velocity of the shank segment using a </w:t>
      </w:r>
      <w:r w:rsidR="00FD6CA5">
        <w:rPr>
          <w:rFonts w:cs="Times New Roman"/>
          <w:szCs w:val="20"/>
        </w:rPr>
        <w:t xml:space="preserve">dual-minima </w:t>
      </w:r>
      <w:r w:rsidRPr="00E51C78">
        <w:rPr>
          <w:rFonts w:cs="Times New Roman"/>
          <w:szCs w:val="20"/>
        </w:rPr>
        <w:t>method similar to</w:t>
      </w:r>
      <w:r w:rsidR="003E79D3">
        <w:rPr>
          <w:rFonts w:cs="Times New Roman"/>
          <w:szCs w:val="20"/>
        </w:rPr>
        <w:t xml:space="preserve"> </w:t>
      </w:r>
      <w:r w:rsidR="003E79D3">
        <w:rPr>
          <w:rFonts w:cs="Times New Roman"/>
          <w:szCs w:val="20"/>
        </w:rPr>
        <w:fldChar w:fldCharType="begin" w:fldLock="1"/>
      </w:r>
      <w:r w:rsidR="00F67C58">
        <w:rPr>
          <w:rFonts w:cs="Times New Roman"/>
          <w:szCs w:val="20"/>
        </w:rPr>
        <w:instrText>ADDIN CSL_CITATION { "citationItems" : [ { "id" : "ITEM-1", "itemData" : { "DOI" : "10.1016/J.GAITPOST.2005.12.017", "ISSN" : "0966-6362", "abstract" : "We report on three different methods of gait event detection (toe-off and heel strike) using miniature linear accelerometers and angular velocity transducers in comparison to using standard pressure-sensitive foot switches. Detection was performed with normal and spinal-cord injured subjects. The detection of end contact (EC), normally toe-off, and initial contact (IC) normally, heel strike was based on either foot linear accelerations or foot sagittal angular velocity or shank sagittal angular velocity. The results showed that all three methods were as accurate as foot switches in estimating times of IC and EC for normal gait patterns. In spinal-cord injured subjects, shank angular velocity was significantly less accurate (p&lt;0.02). We conclude that detection based on foot linear accelerations or foot angular velocity can correctly identify the timing of IC and EC events in both normal and spinal-cord injured subjects.", "author" : [ { "dropping-particle" : "", "family" : "Jasiewicz", "given" : "Jan M.", "non-dropping-particle" : "", "parse-names" : false, "suffix" : "" }, { "dropping-particle" : "", "family" : "Allum", "given" : "John H.J.", "non-dropping-particle" : "", "parse-names" : false, "suffix" : "" }, { "dropping-particle" : "", "family" : "Middleton", "given" : "James W.", "non-dropping-particle" : "", "parse-names" : false, "suffix" : "" }, { "dropping-particle" : "", "family" : "Barriskill", "given" : "Andrew", "non-dropping-particle" : "", "parse-names" : false, "suffix" : "" }, { "dropping-particle" : "", "family" : "Condie", "given" : "Peter", "non-dropping-particle" : "", "parse-names" : false, "suffix" : "" }, { "dropping-particle" : "", "family" : "Purcell", "given" : "Brendan", "non-dropping-particle" : "", "parse-names" : false, "suffix" : "" }, { "dropping-particle" : "", "family" : "Li", "given" : "Raymond Che Tin", "non-dropping-particle" : "", "parse-names" : false, "suffix" : "" } ], "container-title" : "Gait &amp; Posture", "id" : "ITEM-1", "issue" : "4", "issued" : { "date-parts" : [ [ "2006", "12", "1" ] ] }, "page" : "502-509", "publisher" : "Elsevier", "title" : "Gait event detection using linear accelerometers or angular velocity transducers in able-bodied and spinal-cord injured individuals", "type" : "article-journal", "volume" : "24" }, "uris" : [ "http://www.mendeley.com/documents/?uuid=561ec598-b493-30ad-844a-1e0da2182426" ] }, { "id" : "ITEM-2", "itemData" : { "DOI" : "10.1109/EMBC.2016.7591866", "ISBN" : "978-1-4577-0220-4", "author" : [ { "dropping-particle" : "", "family" : "Maqbool", "given" : "H. F.", "non-dropping-particle" : "", "parse-names" : false, "suffix" : "" }, { "dropping-particle" : "", "family" : "Husman", "given" : "M. A. B.", "non-dropping-particle" : "", "parse-names" : false, "suffix" : "" }, { "dropping-particle" : "", "family" : "Awad", "given" : "M. I.", "non-dropping-particle" : "", "parse-names" : false, "suffix" : "" }, { "dropping-particle" : "", "family" : "Abouhossein", "given" : "A.", "non-dropping-particle" : "", "parse-names" : false, "suffix" : "" }, { "dropping-particle" : "", "family" : "Mehryar", "given" : "P.", "non-dropping-particle" : "", "parse-names" : false, "suffix" : "" }, { "dropping-particle" : "", "family" : "Iqbal", "given" : "N.", "non-dropping-particle" : "", "parse-names" : false, "suffix" : "" }, { "dropping-particle" : "", "family" : "Dehghani-Sanij", "given" : "A. A.", "non-dropping-particle" : "", "parse-names" : false, "suffix" : "" } ], "container-title" : "2016 38th Annual International Conference of the IEEE Engineering in Medicine and Biology Society (EMBC)", "id" : "ITEM-2", "issued" : { "date-parts" : [ [ "2016", "8" ] ] }, "page" : "5067-5070", "publisher" : "IEEE", "title" : "Real-time gait event detection for lower limb amputees using a single wearable sensor", "type" : "paper-conference" }, "uris" : [ "http://www.mendeley.com/documents/?uuid=88ddc6eb-3078-3b00-9bc6-45a325e447c9" ] } ], "mendeley" : { "formattedCitation" : "(Jasiewicz et al., 2006; Maqbool et al., 2016)", "plainTextFormattedCitation" : "(Jasiewicz et al., 2006; Maqbool et al., 2016)", "previouslyFormattedCitation" : "(Jasiewicz et al., 2006; Maqbool et al., 2016)" }, "properties" : {  }, "schema" : "https://github.com/citation-style-language/schema/raw/master/csl-citation.json" }</w:instrText>
      </w:r>
      <w:r w:rsidR="003E79D3">
        <w:rPr>
          <w:rFonts w:cs="Times New Roman"/>
          <w:szCs w:val="20"/>
        </w:rPr>
        <w:fldChar w:fldCharType="separate"/>
      </w:r>
      <w:r w:rsidR="00F67C58" w:rsidRPr="00F67C58">
        <w:rPr>
          <w:rFonts w:cs="Times New Roman"/>
          <w:noProof/>
          <w:szCs w:val="20"/>
        </w:rPr>
        <w:t>(Jasiewicz et al., 2006; Maqbool et al., 2016)</w:t>
      </w:r>
      <w:r w:rsidR="003E79D3">
        <w:rPr>
          <w:rFonts w:cs="Times New Roman"/>
          <w:szCs w:val="20"/>
        </w:rPr>
        <w:fldChar w:fldCharType="end"/>
      </w:r>
      <w:r w:rsidRPr="00E51C78">
        <w:rPr>
          <w:rFonts w:cs="Times New Roman"/>
          <w:szCs w:val="20"/>
        </w:rPr>
        <w:t xml:space="preserve">. </w:t>
      </w:r>
      <w:ins w:id="277" w:author="Blair Hu" w:date="2018-01-03T22:44:00Z">
        <w:r w:rsidR="003B50A7">
          <w:t xml:space="preserve">Briefly, the largest peaks in angular velocity were first used to identify mid-swing events. Toe off </w:t>
        </w:r>
      </w:ins>
      <w:r w:rsidR="00105890">
        <w:t xml:space="preserve">and heel contact </w:t>
      </w:r>
      <w:ins w:id="278" w:author="Blair Hu" w:date="2018-01-03T22:44:00Z">
        <w:r w:rsidR="003B50A7">
          <w:t xml:space="preserve">events were identified by searching for peaks before </w:t>
        </w:r>
      </w:ins>
      <w:r w:rsidR="00105890">
        <w:t xml:space="preserve">and after </w:t>
      </w:r>
      <w:ins w:id="279" w:author="Blair Hu" w:date="2018-01-03T22:44:00Z">
        <w:r w:rsidR="003B50A7">
          <w:t>each mid-swing event</w:t>
        </w:r>
      </w:ins>
      <w:r w:rsidR="00105890">
        <w:t>, respectively</w:t>
      </w:r>
      <w:ins w:id="280" w:author="Blair Hu" w:date="2018-01-03T22:44:00Z">
        <w:r w:rsidR="003B50A7">
          <w:t>.</w:t>
        </w:r>
      </w:ins>
      <w:r w:rsidR="00105890">
        <w:t xml:space="preserve"> </w:t>
      </w:r>
      <w:r w:rsidR="00FF2EF7">
        <w:t>Gait initiation and termination strides and t</w:t>
      </w:r>
      <w:r w:rsidR="00FF2EF7" w:rsidRPr="00FF2EF7">
        <w:t xml:space="preserve">rials during which </w:t>
      </w:r>
      <w:r w:rsidR="00961845" w:rsidRPr="00FF2EF7">
        <w:rPr>
          <w:rFonts w:cs="Times New Roman"/>
          <w:szCs w:val="20"/>
        </w:rPr>
        <w:t>the subject paused, stumbled, or tripped were excluded.</w:t>
      </w:r>
      <w:r w:rsidR="00961845">
        <w:rPr>
          <w:rFonts w:cs="Times New Roman"/>
          <w:szCs w:val="20"/>
        </w:rPr>
        <w:t xml:space="preserve"> </w:t>
      </w:r>
      <w:r w:rsidRPr="00E51C78">
        <w:rPr>
          <w:rFonts w:cs="Times New Roman"/>
          <w:szCs w:val="20"/>
        </w:rPr>
        <w:t xml:space="preserve">For each subject, there were 530 ± 46 heel contact events and 536 ± 45 toe off events for each leg (mean ± standard deviation). EMG signals were </w:t>
      </w:r>
      <w:r w:rsidR="00954996">
        <w:rPr>
          <w:rFonts w:cs="Times New Roman"/>
          <w:szCs w:val="20"/>
        </w:rPr>
        <w:t xml:space="preserve">first </w:t>
      </w:r>
      <w:r w:rsidRPr="00E51C78">
        <w:rPr>
          <w:rFonts w:cs="Times New Roman"/>
          <w:szCs w:val="20"/>
        </w:rPr>
        <w:t>high-pass filtered (</w:t>
      </w:r>
      <w:del w:id="281" w:author="Blair Hu" w:date="2018-01-03T22:45:00Z">
        <w:r w:rsidRPr="00E51C78" w:rsidDel="00B87084">
          <w:rPr>
            <w:rFonts w:cs="Times New Roman"/>
            <w:szCs w:val="20"/>
          </w:rPr>
          <w:delText>4</w:delText>
        </w:r>
        <w:r w:rsidRPr="00E51C78" w:rsidDel="00B87084">
          <w:rPr>
            <w:rFonts w:cs="Times New Roman"/>
            <w:szCs w:val="20"/>
            <w:vertAlign w:val="superscript"/>
          </w:rPr>
          <w:delText>th</w:delText>
        </w:r>
        <w:r w:rsidRPr="00E51C78" w:rsidDel="00B87084">
          <w:rPr>
            <w:rFonts w:cs="Times New Roman"/>
            <w:szCs w:val="20"/>
          </w:rPr>
          <w:delText xml:space="preserve"> </w:delText>
        </w:r>
      </w:del>
      <w:ins w:id="282" w:author="Blair Hu" w:date="2018-01-03T22:45:00Z">
        <w:r w:rsidR="00B87084">
          <w:rPr>
            <w:rFonts w:cs="Times New Roman"/>
            <w:szCs w:val="20"/>
          </w:rPr>
          <w:t>6</w:t>
        </w:r>
        <w:r w:rsidR="00B87084" w:rsidRPr="00E51C78">
          <w:rPr>
            <w:rFonts w:cs="Times New Roman"/>
            <w:szCs w:val="20"/>
            <w:vertAlign w:val="superscript"/>
          </w:rPr>
          <w:t>th</w:t>
        </w:r>
        <w:r w:rsidR="00B87084" w:rsidRPr="00E51C78">
          <w:rPr>
            <w:rFonts w:cs="Times New Roman"/>
            <w:szCs w:val="20"/>
          </w:rPr>
          <w:t xml:space="preserve"> </w:t>
        </w:r>
      </w:ins>
      <w:r w:rsidRPr="00E51C78">
        <w:rPr>
          <w:rFonts w:cs="Times New Roman"/>
          <w:szCs w:val="20"/>
        </w:rPr>
        <w:t>order Butterworth</w:t>
      </w:r>
      <w:r w:rsidR="00954996">
        <w:rPr>
          <w:rFonts w:cs="Times New Roman"/>
          <w:szCs w:val="20"/>
        </w:rPr>
        <w:t>) at 20 Hz</w:t>
      </w:r>
      <w:r w:rsidRPr="00E51C78">
        <w:rPr>
          <w:rFonts w:cs="Times New Roman"/>
          <w:szCs w:val="20"/>
        </w:rPr>
        <w:t xml:space="preserve"> </w:t>
      </w:r>
      <w:r w:rsidR="00954996" w:rsidRPr="00E51C78">
        <w:rPr>
          <w:rFonts w:cs="Times New Roman"/>
          <w:szCs w:val="20"/>
        </w:rPr>
        <w:t xml:space="preserve">to attenuate motion artifact </w:t>
      </w:r>
      <w:r w:rsidR="00954996">
        <w:rPr>
          <w:rFonts w:cs="Times New Roman"/>
          <w:szCs w:val="20"/>
        </w:rPr>
        <w:fldChar w:fldCharType="begin" w:fldLock="1"/>
      </w:r>
      <w:r w:rsidR="00954996">
        <w:rPr>
          <w:rFonts w:cs="Times New Roman"/>
          <w:szCs w:val="20"/>
        </w:rPr>
        <w:instrText>ADDIN CSL_CITATION { "citationItems" : [ { "id" : "ITEM-1", "itemData" : { "DOI" : "10.1016/j.jbiomech.2010.01.027", "ISSN" : "00219290", "PMID" : "20206934", "abstract" : "The surface electromyographic (sEMG) signal that originates in the muscle is inevitably contaminated by various noise signals or artifacts that originate at the skin-electrode interface, in the electronics that amplifies the signals, and in external sources. Modern technology is substantially immune to some of these noises, but not to the baseline noise and the movement artifact noise. These noise sources have frequency spectra that contaminate the low-frequency part of the sEMG frequency spectrum. There are many factors which must be taken into consideration when determining the appropriate filter specifications to remove these artifacts; they include the muscle tested and type of contraction, the sensor configuration, and specific noise source. The band-pass determination is always a compromise between (a) reducing noise and artifact contamination, and (b) preserving the desired information from the sEMG signal. This study was designed to investigate the effects of mechanical perturbations and noise that are typically encountered during sEMG recordings in clinical and related applications. The analysis established the relationship between the attenuation rates of the movement artifact and the sEMG signal as a function of the filter band pass. When this relationship is combined with other considerations related to the informational content of the signal, the signal distortion of filters, and the kinds of artifacts evaluated in this study, a Butterworth filter with a corner frequency of 20 Hz and a slope of 12 dB/oct is recommended for general use. The results of this study are relevant to biomechanical and clinical applications where the measurements of body dynamics and kinematics may include artifact sources.", "author" : [ { "dropping-particle" : "", "family" : "Luca", "given" : "Carlo J.", "non-dropping-particle" : "De", "parse-names" : false, "suffix" : "" }, { "dropping-particle" : "", "family" : "Donald Gilmore", "given" : "L.", "non-dropping-particle" : "", "parse-names" : false, "suffix" : "" }, { "dropping-particle" : "", "family" : "Kuznetsov", "given" : "Mikhail", "non-dropping-particle" : "", "parse-names" : false, "suffix" : "" }, { "dropping-particle" : "", "family" : "Roy", "given" : "Serge H.", "non-dropping-particle" : "", "parse-names" : false, "suffix" : "" } ], "container-title" : "Journal of Biomechanics", "id" : "ITEM-1", "issue" : "8", "issued" : { "date-parts" : [ [ "2010", "5", "28" ] ] }, "page" : "1573-1579", "title" : "Filtering the surface EMG signal: Movement artifact and baseline noise contamination", "type" : "article-journal", "volume" : "43" }, "uris" : [ "http://www.mendeley.com/documents/?uuid=49c4078b-f508-34fe-874e-2fdb59114c77" ] } ], "mendeley" : { "formattedCitation" : "(De Luca, Donald Gilmore, Kuznetsov, &amp; Roy, 2010)", "manualFormatting" : "(De Luca et al., 2010)", "plainTextFormattedCitation" : "(De Luca, Donald Gilmore, Kuznetsov, &amp; Roy, 2010)", "previouslyFormattedCitation" : "(De Luca, Donald Gilmore, Kuznetsov, &amp; Roy, 2010)" }, "properties" : {  }, "schema" : "https://github.com/citation-style-language/schema/raw/master/csl-citation.json" }</w:instrText>
      </w:r>
      <w:r w:rsidR="00954996">
        <w:rPr>
          <w:rFonts w:cs="Times New Roman"/>
          <w:szCs w:val="20"/>
        </w:rPr>
        <w:fldChar w:fldCharType="separate"/>
      </w:r>
      <w:r w:rsidR="00954996" w:rsidRPr="00F958FB">
        <w:rPr>
          <w:rFonts w:cs="Times New Roman"/>
          <w:noProof/>
          <w:szCs w:val="20"/>
        </w:rPr>
        <w:t>(De Luca</w:t>
      </w:r>
      <w:r w:rsidR="00954996">
        <w:rPr>
          <w:rFonts w:cs="Times New Roman"/>
          <w:noProof/>
          <w:szCs w:val="20"/>
        </w:rPr>
        <w:t xml:space="preserve"> et al.</w:t>
      </w:r>
      <w:r w:rsidR="00954996" w:rsidRPr="00F958FB">
        <w:rPr>
          <w:rFonts w:cs="Times New Roman"/>
          <w:noProof/>
          <w:szCs w:val="20"/>
        </w:rPr>
        <w:t>, 2010)</w:t>
      </w:r>
      <w:r w:rsidR="00954996">
        <w:rPr>
          <w:rFonts w:cs="Times New Roman"/>
          <w:szCs w:val="20"/>
        </w:rPr>
        <w:fldChar w:fldCharType="end"/>
      </w:r>
      <w:r w:rsidR="00954996">
        <w:rPr>
          <w:rFonts w:cs="Times New Roman"/>
          <w:szCs w:val="20"/>
        </w:rPr>
        <w:t xml:space="preserve">. EMG signals were then </w:t>
      </w:r>
      <w:r w:rsidRPr="00E51C78">
        <w:rPr>
          <w:rFonts w:cs="Times New Roman"/>
          <w:szCs w:val="20"/>
        </w:rPr>
        <w:t>notch-filtered (</w:t>
      </w:r>
      <w:ins w:id="283" w:author="Blair Hu" w:date="2018-01-03T22:46:00Z">
        <w:r w:rsidR="00B87084">
          <w:rPr>
            <w:rFonts w:cs="Times New Roman"/>
            <w:szCs w:val="20"/>
          </w:rPr>
          <w:t>6</w:t>
        </w:r>
      </w:ins>
      <w:del w:id="284" w:author="Blair Hu" w:date="2018-01-03T22:46:00Z">
        <w:r w:rsidRPr="00E51C78" w:rsidDel="00B87084">
          <w:rPr>
            <w:rFonts w:cs="Times New Roman"/>
            <w:szCs w:val="20"/>
          </w:rPr>
          <w:delText>4</w:delText>
        </w:r>
      </w:del>
      <w:r w:rsidRPr="00E51C78">
        <w:rPr>
          <w:rFonts w:cs="Times New Roman"/>
          <w:szCs w:val="20"/>
          <w:vertAlign w:val="superscript"/>
        </w:rPr>
        <w:t>th</w:t>
      </w:r>
      <w:r w:rsidRPr="00E51C78">
        <w:rPr>
          <w:rFonts w:cs="Times New Roman"/>
          <w:szCs w:val="20"/>
        </w:rPr>
        <w:t xml:space="preserve"> order Butterworth</w:t>
      </w:r>
      <w:ins w:id="285" w:author="Blair Hu" w:date="2018-01-03T22:46:00Z">
        <w:r w:rsidR="00B87084">
          <w:rPr>
            <w:rFonts w:cs="Times New Roman"/>
            <w:szCs w:val="20"/>
          </w:rPr>
          <w:t>, 6 Hz width</w:t>
        </w:r>
      </w:ins>
      <w:r w:rsidRPr="00E51C78">
        <w:rPr>
          <w:rFonts w:cs="Times New Roman"/>
          <w:szCs w:val="20"/>
        </w:rPr>
        <w:t xml:space="preserve">) at 60, </w:t>
      </w:r>
      <w:del w:id="286" w:author="Blair Hu" w:date="2018-01-03T22:46:00Z">
        <w:r w:rsidRPr="00E51C78" w:rsidDel="00B87084">
          <w:rPr>
            <w:rFonts w:cs="Times New Roman"/>
            <w:szCs w:val="20"/>
          </w:rPr>
          <w:delText>120</w:delText>
        </w:r>
      </w:del>
      <w:ins w:id="287" w:author="Blair Hu" w:date="2018-01-03T22:46:00Z">
        <w:r w:rsidR="00B87084" w:rsidRPr="00E51C78">
          <w:rPr>
            <w:rFonts w:cs="Times New Roman"/>
            <w:szCs w:val="20"/>
          </w:rPr>
          <w:t>1</w:t>
        </w:r>
        <w:r w:rsidR="00B87084">
          <w:rPr>
            <w:rFonts w:cs="Times New Roman"/>
            <w:szCs w:val="20"/>
          </w:rPr>
          <w:t>8</w:t>
        </w:r>
        <w:r w:rsidR="00B87084" w:rsidRPr="00E51C78">
          <w:rPr>
            <w:rFonts w:cs="Times New Roman"/>
            <w:szCs w:val="20"/>
          </w:rPr>
          <w:t>0</w:t>
        </w:r>
      </w:ins>
      <w:r w:rsidRPr="00E51C78">
        <w:rPr>
          <w:rFonts w:cs="Times New Roman"/>
          <w:szCs w:val="20"/>
        </w:rPr>
        <w:t xml:space="preserve">, </w:t>
      </w:r>
      <w:ins w:id="288" w:author="Blair Hu" w:date="2018-01-03T22:46:00Z">
        <w:r w:rsidR="00B87084">
          <w:rPr>
            <w:rFonts w:cs="Times New Roman"/>
            <w:szCs w:val="20"/>
          </w:rPr>
          <w:t>and 300</w:t>
        </w:r>
      </w:ins>
      <w:del w:id="289" w:author="Blair Hu" w:date="2018-01-03T22:46:00Z">
        <w:r w:rsidRPr="00E51C78" w:rsidDel="00B87084">
          <w:rPr>
            <w:rFonts w:cs="Times New Roman"/>
            <w:szCs w:val="20"/>
          </w:rPr>
          <w:delText>180</w:delText>
        </w:r>
      </w:del>
      <w:r w:rsidRPr="00E51C78">
        <w:rPr>
          <w:rFonts w:cs="Times New Roman"/>
          <w:szCs w:val="20"/>
        </w:rPr>
        <w:t xml:space="preserve"> Hz </w:t>
      </w:r>
      <w:r w:rsidR="00B62EC4">
        <w:rPr>
          <w:rFonts w:cs="Times New Roman"/>
          <w:szCs w:val="20"/>
        </w:rPr>
        <w:t xml:space="preserve">(based on </w:t>
      </w:r>
      <w:r w:rsidR="005B5E49">
        <w:rPr>
          <w:rFonts w:cs="Times New Roman"/>
          <w:szCs w:val="20"/>
        </w:rPr>
        <w:t xml:space="preserve">spectral analysis) </w:t>
      </w:r>
      <w:r w:rsidR="00954996">
        <w:rPr>
          <w:rFonts w:cs="Times New Roman"/>
          <w:szCs w:val="20"/>
        </w:rPr>
        <w:t xml:space="preserve">to remove </w:t>
      </w:r>
      <w:r w:rsidRPr="00E51C78">
        <w:rPr>
          <w:rFonts w:cs="Times New Roman"/>
          <w:szCs w:val="20"/>
        </w:rPr>
        <w:t>ambient interference. Goniometer and IMU s</w:t>
      </w:r>
      <w:r w:rsidR="006C76AD">
        <w:rPr>
          <w:rFonts w:cs="Times New Roman"/>
          <w:szCs w:val="20"/>
        </w:rPr>
        <w:t>ignals were low-pass filtered (</w:t>
      </w:r>
      <w:del w:id="290" w:author="Blair Hu" w:date="2018-01-03T22:47:00Z">
        <w:r w:rsidR="006D556D" w:rsidDel="00280C61">
          <w:rPr>
            <w:rFonts w:cs="Times New Roman"/>
            <w:szCs w:val="20"/>
          </w:rPr>
          <w:delText>1</w:delText>
        </w:r>
        <w:r w:rsidR="006D556D" w:rsidRPr="006D556D" w:rsidDel="00280C61">
          <w:rPr>
            <w:rFonts w:cs="Times New Roman"/>
            <w:szCs w:val="20"/>
            <w:vertAlign w:val="superscript"/>
          </w:rPr>
          <w:delText>st</w:delText>
        </w:r>
        <w:r w:rsidR="006D556D" w:rsidDel="00280C61">
          <w:rPr>
            <w:rFonts w:cs="Times New Roman"/>
            <w:szCs w:val="20"/>
          </w:rPr>
          <w:delText xml:space="preserve"> </w:delText>
        </w:r>
      </w:del>
      <w:ins w:id="291" w:author="Blair Hu" w:date="2018-01-03T22:47:00Z">
        <w:r w:rsidR="00280C61">
          <w:rPr>
            <w:rFonts w:cs="Times New Roman"/>
            <w:szCs w:val="20"/>
          </w:rPr>
          <w:t>6</w:t>
        </w:r>
        <w:r w:rsidR="00280C61">
          <w:rPr>
            <w:rFonts w:cs="Times New Roman"/>
            <w:szCs w:val="20"/>
            <w:vertAlign w:val="superscript"/>
          </w:rPr>
          <w:t>th</w:t>
        </w:r>
        <w:r w:rsidR="00280C61">
          <w:rPr>
            <w:rFonts w:cs="Times New Roman"/>
            <w:szCs w:val="20"/>
          </w:rPr>
          <w:t xml:space="preserve"> </w:t>
        </w:r>
      </w:ins>
      <w:r w:rsidRPr="00E51C78">
        <w:rPr>
          <w:rFonts w:cs="Times New Roman"/>
          <w:szCs w:val="20"/>
        </w:rPr>
        <w:t>order Butterworth) at 10 and 25 Hz, respectively.</w:t>
      </w:r>
      <w:r w:rsidR="004662EE">
        <w:rPr>
          <w:rFonts w:cs="Times New Roman"/>
          <w:szCs w:val="20"/>
        </w:rPr>
        <w:t xml:space="preserve"> Because we did not use foot-mounted IMU’s, joint velocities could not be estimated using inertial signals only for the ankle. For consistency, we indirectly estimated j</w:t>
      </w:r>
      <w:r w:rsidR="00555676" w:rsidRPr="008D239D">
        <w:rPr>
          <w:rFonts w:cs="Times New Roman"/>
          <w:szCs w:val="20"/>
        </w:rPr>
        <w:t xml:space="preserve">oint velocities </w:t>
      </w:r>
      <w:r w:rsidR="004662EE">
        <w:rPr>
          <w:rFonts w:cs="Times New Roman"/>
          <w:szCs w:val="20"/>
        </w:rPr>
        <w:t xml:space="preserve">for both the knee and ankle </w:t>
      </w:r>
      <w:r w:rsidR="009F0522" w:rsidRPr="008D239D">
        <w:rPr>
          <w:rFonts w:cs="Times New Roman"/>
          <w:szCs w:val="20"/>
        </w:rPr>
        <w:t xml:space="preserve">by taking the </w:t>
      </w:r>
      <w:r w:rsidR="00B409C3" w:rsidRPr="008D239D">
        <w:rPr>
          <w:rFonts w:cs="Times New Roman"/>
          <w:szCs w:val="20"/>
        </w:rPr>
        <w:t xml:space="preserve">centered-difference </w:t>
      </w:r>
      <w:r w:rsidR="009F0522" w:rsidRPr="008D239D">
        <w:rPr>
          <w:rFonts w:cs="Times New Roman"/>
          <w:szCs w:val="20"/>
        </w:rPr>
        <w:t xml:space="preserve">numerical derivative of the </w:t>
      </w:r>
      <w:r w:rsidR="002C502D">
        <w:rPr>
          <w:rFonts w:cs="Times New Roman"/>
          <w:szCs w:val="20"/>
        </w:rPr>
        <w:t xml:space="preserve">low-pass filtered </w:t>
      </w:r>
      <w:r w:rsidR="009F0522" w:rsidRPr="008D239D">
        <w:rPr>
          <w:rFonts w:cs="Times New Roman"/>
          <w:szCs w:val="20"/>
        </w:rPr>
        <w:t>joint position</w:t>
      </w:r>
      <w:r w:rsidR="00E11E41">
        <w:rPr>
          <w:rFonts w:cs="Times New Roman"/>
          <w:szCs w:val="20"/>
        </w:rPr>
        <w:t xml:space="preserve"> </w:t>
      </w:r>
      <w:r w:rsidR="00A9231A">
        <w:rPr>
          <w:rFonts w:cs="Times New Roman"/>
          <w:szCs w:val="20"/>
        </w:rPr>
        <w:t xml:space="preserve">signals </w:t>
      </w:r>
      <w:r w:rsidR="004662EE">
        <w:rPr>
          <w:rFonts w:cs="Times New Roman"/>
          <w:szCs w:val="20"/>
        </w:rPr>
        <w:t xml:space="preserve">instead </w:t>
      </w:r>
      <w:r w:rsidR="00E11E41">
        <w:rPr>
          <w:rFonts w:cs="Times New Roman"/>
          <w:szCs w:val="20"/>
        </w:rPr>
        <w:t xml:space="preserve">and added </w:t>
      </w:r>
      <w:r w:rsidR="004662EE">
        <w:rPr>
          <w:rFonts w:cs="Times New Roman"/>
          <w:szCs w:val="20"/>
        </w:rPr>
        <w:t xml:space="preserve">these velocities </w:t>
      </w:r>
      <w:r w:rsidR="00E11E41">
        <w:rPr>
          <w:rFonts w:cs="Times New Roman"/>
          <w:szCs w:val="20"/>
        </w:rPr>
        <w:t>to the goniometer channels</w:t>
      </w:r>
      <w:r w:rsidR="009F0522" w:rsidRPr="008D239D">
        <w:rPr>
          <w:rFonts w:cs="Times New Roman"/>
          <w:szCs w:val="20"/>
        </w:rPr>
        <w:t>.</w:t>
      </w:r>
      <w:r w:rsidR="009F0522">
        <w:rPr>
          <w:rFonts w:cs="Times New Roman"/>
          <w:szCs w:val="20"/>
        </w:rPr>
        <w:t xml:space="preserve"> </w:t>
      </w:r>
    </w:p>
    <w:p w:rsidR="00E51C78" w:rsidRPr="00E51C78" w:rsidRDefault="00E51C78" w:rsidP="00B748CB">
      <w:pPr>
        <w:spacing w:after="120"/>
        <w:ind w:firstLine="360"/>
        <w:jc w:val="both"/>
        <w:rPr>
          <w:rFonts w:cs="Times New Roman"/>
          <w:szCs w:val="20"/>
        </w:rPr>
      </w:pPr>
      <w:r w:rsidRPr="00E51C78">
        <w:rPr>
          <w:rFonts w:cs="Times New Roman"/>
          <w:szCs w:val="20"/>
        </w:rPr>
        <w:t>All signals were segmented into 300 ms analysis windows before each identified heel contact or toe off gait event</w:t>
      </w:r>
      <w:r w:rsidR="00B30035">
        <w:rPr>
          <w:rFonts w:cs="Times New Roman"/>
          <w:szCs w:val="20"/>
        </w:rPr>
        <w:t xml:space="preserve"> (one window/event)</w:t>
      </w:r>
      <w:r w:rsidRPr="00E51C78">
        <w:rPr>
          <w:rFonts w:cs="Times New Roman"/>
          <w:szCs w:val="20"/>
        </w:rPr>
        <w:t xml:space="preserve">. For each window, we extracted features previously used in intent recognition for </w:t>
      </w:r>
      <w:r w:rsidR="009A7F6A">
        <w:rPr>
          <w:rFonts w:cs="Times New Roman"/>
          <w:szCs w:val="20"/>
        </w:rPr>
        <w:t xml:space="preserve">online </w:t>
      </w:r>
      <w:r w:rsidRPr="00E51C78">
        <w:rPr>
          <w:rFonts w:cs="Times New Roman"/>
          <w:szCs w:val="20"/>
        </w:rPr>
        <w:t>control of a powered knee-ankle prosthesis. Features for goniometer and IMU signals included the mean, standard deviation, maximum, minimum, initial, and final values</w:t>
      </w:r>
      <w:r w:rsidR="00FB6D3F">
        <w:rPr>
          <w:rFonts w:cs="Times New Roman"/>
          <w:szCs w:val="20"/>
        </w:rPr>
        <w:t xml:space="preserve"> (6 features/channel)</w:t>
      </w:r>
      <w:r w:rsidRPr="00E51C78">
        <w:rPr>
          <w:rFonts w:cs="Times New Roman"/>
          <w:szCs w:val="20"/>
        </w:rPr>
        <w:t xml:space="preserve"> </w:t>
      </w:r>
      <w:r w:rsidR="003B35C8">
        <w:rPr>
          <w:rFonts w:cs="Times New Roman"/>
          <w:szCs w:val="20"/>
        </w:rPr>
        <w:fldChar w:fldCharType="begin" w:fldLock="1"/>
      </w:r>
      <w:r w:rsidR="00C8361E">
        <w:rPr>
          <w:rFonts w:cs="Times New Roman"/>
          <w:szCs w:val="20"/>
        </w:rPr>
        <w:instrText>ADDIN CSL_CITATION { "citationItems" : [ { "id" : "ITEM-1", "itemData" : { "DOI" : "10.1109/TBME.2009.2034734", "ISSN" : "0018-9294", "PMID" : "19846361", "abstract" : "This paper describes a control architecture and intent recognition approach for the real-time supervisory control of a powered lower limb prosthesis. The approach infers user intent to stand, sit, or walk, by recognizing patterns in prosthesis sensor data in real time, without the need for instrumentation of the sound-side leg. Specifically, the intent recognizer utilizes time-based features extracted from frames of prosthesis signals, which are subsequently reduced to a lower dimensionality (for computational efficiency). These data are initially used to train intent models, which classify the patterns as standing, sitting, or walking. The trained models are subsequently used to infer the user's intent in real time. In addition to describing the generalized control approach, this paper describes the implementation of this approach on a single unilateral transfemoral amputee subject and demonstrates via experiments the effectiveness of the approach. In the real-time supervisory control experiments, the intent recognizer identified all 90 activity-mode transitions, switching the underlying middle-level controllers without any perceivable delay by the user. The intent recognizer also identified six activity-mode transitions, which were not intended by the user. Due to the intentional overlapping functionality of the middle-level controllers, the incorrect classifications neither caused problems in functionality, nor were perceived by the user.", "author" : [ { "dropping-particle" : "", "family" : "Varol", "given" : "H.A.", "non-dropping-particle" : "", "parse-names" : false, "suffix" : "" }, { "dropping-particle" : "", "family" : "Sup", "given" : "F.", "non-dropping-particle" : "", "parse-names" : false, "suffix" : "" }, { "dropping-particle" : "", "family" : "Goldfarb", "given" : "M.", "non-dropping-particle" : "", "parse-names" : false, "suffix" : "" } ], "container-title" : "IEEE Transactions on Biomedical Engineering", "id" : "ITEM-1", "issue" : "3", "issued" : { "date-parts" : [ [ "2010", "3" ] ] }, "page" : "542-551", "title" : "Multiclass Real-Time Intent Recognition of a Powered Lower Limb Prosthesis", "type" : "article-journal", "volume" : "57" }, "uris" : [ "http://www.mendeley.com/documents/?uuid=f1ea5567-1ff3-3e74-a193-b8e6deec9012" ] } ], "mendeley" : { "formattedCitation" : "(Varol et al., 2010)", "plainTextFormattedCitation" : "(Varol et al., 2010)", "previouslyFormattedCitation" : "(Varol et al., 2010)" }, "properties" : {  }, "schema" : "https://github.com/citation-style-language/schema/raw/master/csl-citation.json" }</w:instrText>
      </w:r>
      <w:r w:rsidR="003B35C8">
        <w:rPr>
          <w:rFonts w:cs="Times New Roman"/>
          <w:szCs w:val="20"/>
        </w:rPr>
        <w:fldChar w:fldCharType="separate"/>
      </w:r>
      <w:r w:rsidR="003B35C8" w:rsidRPr="003B35C8">
        <w:rPr>
          <w:rFonts w:cs="Times New Roman"/>
          <w:noProof/>
          <w:szCs w:val="20"/>
        </w:rPr>
        <w:t>(Varol et al., 2010)</w:t>
      </w:r>
      <w:r w:rsidR="003B35C8">
        <w:rPr>
          <w:rFonts w:cs="Times New Roman"/>
          <w:szCs w:val="20"/>
        </w:rPr>
        <w:fldChar w:fldCharType="end"/>
      </w:r>
      <w:r w:rsidRPr="00E51C78">
        <w:rPr>
          <w:rFonts w:cs="Times New Roman"/>
          <w:szCs w:val="20"/>
        </w:rPr>
        <w:t xml:space="preserve">. Features for EMG signals included the mean absolute value (MAV), waveform length, number of zero crossings and slope sign changes, and </w:t>
      </w:r>
      <w:r w:rsidRPr="008D239D">
        <w:rPr>
          <w:rFonts w:cs="Times New Roman"/>
          <w:szCs w:val="20"/>
        </w:rPr>
        <w:t>the</w:t>
      </w:r>
      <w:r w:rsidR="00AC2207" w:rsidRPr="008D239D">
        <w:rPr>
          <w:rFonts w:cs="Times New Roman"/>
          <w:szCs w:val="20"/>
        </w:rPr>
        <w:t xml:space="preserve"> </w:t>
      </w:r>
      <w:r w:rsidRPr="008D239D">
        <w:rPr>
          <w:rFonts w:cs="Times New Roman"/>
          <w:szCs w:val="20"/>
        </w:rPr>
        <w:t>coefficients of a sixth</w:t>
      </w:r>
      <w:r w:rsidR="00D34ADF">
        <w:rPr>
          <w:rFonts w:cs="Times New Roman"/>
          <w:szCs w:val="20"/>
        </w:rPr>
        <w:t>-</w:t>
      </w:r>
      <w:r w:rsidRPr="008D239D">
        <w:rPr>
          <w:rFonts w:cs="Times New Roman"/>
          <w:szCs w:val="20"/>
        </w:rPr>
        <w:t xml:space="preserve">order </w:t>
      </w:r>
      <w:r w:rsidR="003B35C8">
        <w:rPr>
          <w:rFonts w:cs="Times New Roman"/>
          <w:szCs w:val="20"/>
        </w:rPr>
        <w:t xml:space="preserve">autoregressive model </w:t>
      </w:r>
      <w:r w:rsidR="00FB6D3F">
        <w:rPr>
          <w:rFonts w:cs="Times New Roman"/>
          <w:szCs w:val="20"/>
        </w:rPr>
        <w:t xml:space="preserve">(10 </w:t>
      </w:r>
      <w:r w:rsidR="00FB6D3F" w:rsidRPr="008D239D">
        <w:rPr>
          <w:rFonts w:cs="Times New Roman"/>
          <w:szCs w:val="20"/>
        </w:rPr>
        <w:t>features/channel)</w:t>
      </w:r>
      <w:r w:rsidR="00FB6D3F">
        <w:rPr>
          <w:rFonts w:cs="Times New Roman"/>
          <w:szCs w:val="20"/>
        </w:rPr>
        <w:t xml:space="preserve"> </w:t>
      </w:r>
      <w:r w:rsidR="003B35C8">
        <w:rPr>
          <w:rFonts w:cs="Times New Roman"/>
          <w:szCs w:val="20"/>
        </w:rPr>
        <w:fldChar w:fldCharType="begin" w:fldLock="1"/>
      </w:r>
      <w:r w:rsidR="00201D29">
        <w:rPr>
          <w:rFonts w:cs="Times New Roman"/>
          <w:szCs w:val="20"/>
        </w:rPr>
        <w:instrText>ADDIN CSL_CITATION { "citationItems" : [ { "id" : "ITEM-1", "itemData" : { "DOI" : "10.1109/TBME.2005.856295", "ISSN" : "0018-9294", "author" : [ { "dropping-particle" : "", "family" : "Huang", "given" : "Y.", "non-dropping-particle" : "", "parse-names" : false, "suffix" : "" }, { "dropping-particle" : "", "family" : "Englehart", "given" : "K.B.", "non-dropping-particle" : "", "parse-names" : false, "suffix" : "" }, { "dropping-particle" : "", "family" : "Hudgins", "given" : "B.", "non-dropping-particle" : "", "parse-names" : false, "suffix" : "" }, { "dropping-particle" : "", "family" : "Chan", "given" : "A.D.C.", "non-dropping-particle" : "", "parse-names" : false, "suffix" : "" } ], "container-title" : "IEEE Transactions on Biomedical Engineering", "id" : "ITEM-1", "issue" : "11", "issued" : { "date-parts" : [ [ "2005", "11" ] ] }, "page" : "1801-1811", "title" : "A Gaussian Mixture Model Based Classification Scheme for Myoelectric Control of Powered Upper Limb Prostheses", "type" : "article-journal", "volume" : "52" }, "uris" : [ "http://www.mendeley.com/documents/?uuid=ed3c6009-3565-3435-bca6-2ee20006756f" ] }, { "id" : "ITEM-2", "itemData" : { "DOI" : "10.1016/j.bspc.2007.11.005", "ISSN" : "17468094", "author" : [ { "dropping-particle" : "", "family" : "Hargrove", "given" : "L. J.", "non-dropping-particle" : "", "parse-names" : false, "suffix" : "" }, { "dropping-particle" : "", "family" : "Englehart", "given" : "K. B.", "non-dropping-particle" : "", "parse-names" : false, "suffix" : "" }, { "dropping-particle" : "", "family" : "Hudgins", "given" : "B.", "non-dropping-particle" : "", "parse-names" : false, "suffix" : "" } ], "container-title" : "Biomedical Signal Processing and Control", "id" : "ITEM-2", "issue" : "2", "issued" : { "date-parts" : [ [ "2008", "4" ] ] }, "page" : "175-180", "title" : "A training strategy to reduce classification degradation due to electrode displacements in pattern recognition based myoelectric control", "type" : "article-journal", "volume" : "3" }, "uris" : [ "http://www.mendeley.com/documents/?uuid=5513b087-cac2-340a-9ee2-34d595953353" ] } ], "mendeley" : { "formattedCitation" : "(Hargrove, Englehart, &amp; Hudgins, 2008; Y. Huang, Englehart, Hudgins, &amp; Chan, 2005)", "plainTextFormattedCitation" : "(Hargrove, Englehart, &amp; Hudgins, 2008; Y. Huang, Englehart, Hudgins, &amp; Chan, 2005)", "previouslyFormattedCitation" : "(Hargrove, Englehart, &amp; Hudgins, 2008; Y. Huang, Englehart, Hudgins, &amp; Chan, 2005)" }, "properties" : {  }, "schema" : "https://github.com/citation-style-language/schema/raw/master/csl-citation.json" }</w:instrText>
      </w:r>
      <w:r w:rsidR="003B35C8">
        <w:rPr>
          <w:rFonts w:cs="Times New Roman"/>
          <w:szCs w:val="20"/>
        </w:rPr>
        <w:fldChar w:fldCharType="separate"/>
      </w:r>
      <w:r w:rsidR="00201D29" w:rsidRPr="00201D29">
        <w:rPr>
          <w:rFonts w:cs="Times New Roman"/>
          <w:noProof/>
          <w:szCs w:val="20"/>
        </w:rPr>
        <w:t>(Hargrove, Englehart, &amp; Hudgins, 2008; Y. Huang, Englehart, Hudgins, &amp; Chan, 2005)</w:t>
      </w:r>
      <w:r w:rsidR="003B35C8">
        <w:rPr>
          <w:rFonts w:cs="Times New Roman"/>
          <w:szCs w:val="20"/>
        </w:rPr>
        <w:fldChar w:fldCharType="end"/>
      </w:r>
      <w:r w:rsidRPr="008D239D">
        <w:rPr>
          <w:rFonts w:cs="Times New Roman"/>
          <w:szCs w:val="20"/>
        </w:rPr>
        <w:t>.</w:t>
      </w:r>
      <w:r w:rsidRPr="00E51C78">
        <w:rPr>
          <w:rFonts w:cs="Times New Roman"/>
          <w:szCs w:val="20"/>
        </w:rPr>
        <w:t xml:space="preserve"> </w:t>
      </w:r>
      <w:ins w:id="292" w:author="Blair Hu" w:date="2017-12-18T14:59:00Z">
        <w:r w:rsidR="003049CB" w:rsidRPr="005A1CA8">
          <w:rPr>
            <w:rFonts w:cs="Times New Roman"/>
            <w:szCs w:val="20"/>
          </w:rPr>
          <w:t xml:space="preserve">These </w:t>
        </w:r>
      </w:ins>
      <w:ins w:id="293" w:author="Blair Hu" w:date="2018-01-03T22:47:00Z">
        <w:r w:rsidR="00352EA9">
          <w:rPr>
            <w:rFonts w:cs="Times New Roman"/>
            <w:szCs w:val="20"/>
          </w:rPr>
          <w:t xml:space="preserve">heuristic </w:t>
        </w:r>
      </w:ins>
      <w:ins w:id="294" w:author="Blair Hu" w:date="2017-12-18T14:59:00Z">
        <w:r w:rsidR="003049CB" w:rsidRPr="005A1CA8">
          <w:rPr>
            <w:rFonts w:cs="Times New Roman"/>
            <w:szCs w:val="20"/>
          </w:rPr>
          <w:t>features were chosen</w:t>
        </w:r>
        <w:r w:rsidR="003049CB" w:rsidRPr="00352EA9">
          <w:rPr>
            <w:rFonts w:cs="Times New Roman"/>
            <w:szCs w:val="20"/>
          </w:rPr>
          <w:t xml:space="preserve"> because they can be computed </w:t>
        </w:r>
      </w:ins>
      <w:ins w:id="295" w:author="Blair Hu" w:date="2018-01-03T22:48:00Z">
        <w:r w:rsidR="00E72A7C">
          <w:rPr>
            <w:rFonts w:cs="Times New Roman"/>
            <w:szCs w:val="20"/>
          </w:rPr>
          <w:t xml:space="preserve">efficiently </w:t>
        </w:r>
      </w:ins>
      <w:ins w:id="296" w:author="Blair Hu" w:date="2017-12-18T14:59:00Z">
        <w:r w:rsidR="003049CB" w:rsidRPr="005A1CA8">
          <w:rPr>
            <w:rFonts w:cs="Times New Roman"/>
            <w:szCs w:val="20"/>
          </w:rPr>
          <w:t xml:space="preserve">on an embedded </w:t>
        </w:r>
        <w:r w:rsidR="003049CB" w:rsidRPr="00352EA9">
          <w:rPr>
            <w:rFonts w:cs="Times New Roman"/>
            <w:szCs w:val="20"/>
          </w:rPr>
          <w:t xml:space="preserve">system </w:t>
        </w:r>
      </w:ins>
      <w:ins w:id="297" w:author="Blair Hu" w:date="2017-12-18T15:00:00Z">
        <w:r w:rsidR="003049CB" w:rsidRPr="00352EA9">
          <w:rPr>
            <w:rFonts w:cs="Times New Roman"/>
            <w:szCs w:val="20"/>
          </w:rPr>
          <w:t xml:space="preserve">and concisely capture the general shape of mechanical signals and the </w:t>
        </w:r>
      </w:ins>
      <w:ins w:id="298" w:author="Blair Hu" w:date="2017-12-18T15:16:00Z">
        <w:r w:rsidR="00513C67" w:rsidRPr="00352EA9">
          <w:rPr>
            <w:rFonts w:cs="Times New Roman"/>
            <w:szCs w:val="20"/>
          </w:rPr>
          <w:t xml:space="preserve">frequency content of EMG signals. </w:t>
        </w:r>
      </w:ins>
      <w:ins w:id="299" w:author="Blair Hu" w:date="2018-01-03T22:49:00Z">
        <w:r w:rsidR="00DF725B">
          <w:rPr>
            <w:rFonts w:cs="Times New Roman"/>
            <w:szCs w:val="20"/>
          </w:rPr>
          <w:t xml:space="preserve">Bilaterally, there were a total of </w:t>
        </w:r>
        <w:r w:rsidR="00AE6F6F">
          <w:rPr>
            <w:rFonts w:cs="Times New Roman"/>
            <w:szCs w:val="20"/>
          </w:rPr>
          <w:t>22</w:t>
        </w:r>
        <w:r w:rsidR="00DF725B">
          <w:rPr>
            <w:rFonts w:cs="Times New Roman"/>
            <w:szCs w:val="20"/>
          </w:rPr>
          <w:t xml:space="preserve"> sensors (14 EMG, 4 goniometer, 4 IMU) and </w:t>
        </w:r>
      </w:ins>
      <w:ins w:id="300" w:author="Blair Hu" w:date="2018-01-03T22:50:00Z">
        <w:r w:rsidR="00DF725B">
          <w:rPr>
            <w:rFonts w:cs="Times New Roman"/>
            <w:szCs w:val="20"/>
          </w:rPr>
          <w:t xml:space="preserve">46 channels (14 EMG, </w:t>
        </w:r>
      </w:ins>
      <w:ins w:id="301" w:author="Blair Hu" w:date="2018-01-03T22:53:00Z">
        <w:r w:rsidR="00AE6F6F">
          <w:rPr>
            <w:rFonts w:cs="Times New Roman"/>
            <w:szCs w:val="20"/>
          </w:rPr>
          <w:t>8</w:t>
        </w:r>
      </w:ins>
      <w:ins w:id="302" w:author="Blair Hu" w:date="2018-01-03T22:50:00Z">
        <w:r w:rsidR="00DF725B">
          <w:rPr>
            <w:rFonts w:cs="Times New Roman"/>
            <w:szCs w:val="20"/>
          </w:rPr>
          <w:t xml:space="preserve"> goniometer, 24 IMU). </w:t>
        </w:r>
      </w:ins>
      <w:r w:rsidRPr="00E51C78">
        <w:rPr>
          <w:rFonts w:cs="Times New Roman"/>
          <w:szCs w:val="20"/>
        </w:rPr>
        <w:t xml:space="preserve">The feature dimensionality for all ipsilateral and bilateral signals was </w:t>
      </w:r>
      <w:r w:rsidR="008D239D">
        <w:rPr>
          <w:rFonts w:cs="Times New Roman"/>
          <w:szCs w:val="20"/>
        </w:rPr>
        <w:t>166</w:t>
      </w:r>
      <w:r w:rsidRPr="00E51C78">
        <w:rPr>
          <w:rFonts w:cs="Times New Roman"/>
          <w:szCs w:val="20"/>
        </w:rPr>
        <w:t xml:space="preserve"> and </w:t>
      </w:r>
      <w:r w:rsidR="008D239D">
        <w:rPr>
          <w:rFonts w:cs="Times New Roman"/>
          <w:szCs w:val="20"/>
        </w:rPr>
        <w:t>332</w:t>
      </w:r>
      <w:r w:rsidRPr="00E51C78">
        <w:rPr>
          <w:rFonts w:cs="Times New Roman"/>
          <w:szCs w:val="20"/>
        </w:rPr>
        <w:t>, respectively</w:t>
      </w:r>
      <w:r w:rsidR="00D75025">
        <w:rPr>
          <w:rFonts w:cs="Times New Roman"/>
          <w:szCs w:val="20"/>
        </w:rPr>
        <w:t xml:space="preserve"> (Figure 1, bottom</w:t>
      </w:r>
      <w:r w:rsidR="0010264A">
        <w:rPr>
          <w:rFonts w:cs="Times New Roman"/>
          <w:szCs w:val="20"/>
        </w:rPr>
        <w:t>)</w:t>
      </w:r>
      <w:r w:rsidRPr="00E51C78">
        <w:rPr>
          <w:rFonts w:cs="Times New Roman"/>
          <w:szCs w:val="20"/>
        </w:rPr>
        <w:t>.</w:t>
      </w:r>
      <w:ins w:id="303" w:author="Blair Hu" w:date="2017-12-18T10:25:00Z">
        <w:r w:rsidR="007A7594">
          <w:rPr>
            <w:rFonts w:cs="Times New Roman"/>
            <w:szCs w:val="20"/>
          </w:rPr>
          <w:t xml:space="preserve"> </w:t>
        </w:r>
      </w:ins>
    </w:p>
    <w:p w:rsidR="002F744D" w:rsidRPr="00376CC5" w:rsidRDefault="00826FB0" w:rsidP="00D537FA">
      <w:pPr>
        <w:pStyle w:val="Heading2"/>
      </w:pPr>
      <w:r>
        <w:t>Offline classifier evaluation</w:t>
      </w:r>
    </w:p>
    <w:p w:rsidR="00B821D7" w:rsidRDefault="00826FB0" w:rsidP="00826FB0">
      <w:pPr>
        <w:spacing w:after="120"/>
        <w:jc w:val="both"/>
        <w:rPr>
          <w:rFonts w:cs="Times New Roman"/>
          <w:szCs w:val="20"/>
        </w:rPr>
      </w:pPr>
      <w:r w:rsidRPr="00826FB0">
        <w:rPr>
          <w:rFonts w:cs="Times New Roman"/>
          <w:szCs w:val="20"/>
        </w:rPr>
        <w:lastRenderedPageBreak/>
        <w:t xml:space="preserve">For each subject, we evaluated leg- and </w:t>
      </w:r>
      <w:r w:rsidR="006A03DB">
        <w:rPr>
          <w:rFonts w:cs="Times New Roman"/>
          <w:szCs w:val="20"/>
        </w:rPr>
        <w:t>mode</w:t>
      </w:r>
      <w:r w:rsidR="0003516A">
        <w:rPr>
          <w:rFonts w:cs="Times New Roman"/>
          <w:szCs w:val="20"/>
        </w:rPr>
        <w:t>/</w:t>
      </w:r>
      <w:r w:rsidR="006A03DB">
        <w:rPr>
          <w:rFonts w:cs="Times New Roman"/>
          <w:szCs w:val="20"/>
        </w:rPr>
        <w:t>phase</w:t>
      </w:r>
      <w:r w:rsidRPr="00826FB0">
        <w:rPr>
          <w:rFonts w:cs="Times New Roman"/>
          <w:szCs w:val="20"/>
        </w:rPr>
        <w:t>-specific classifiers (</w:t>
      </w:r>
      <w:r w:rsidRPr="00826FB0">
        <w:rPr>
          <w:rFonts w:cs="Times New Roman"/>
          <w:i/>
          <w:szCs w:val="20"/>
        </w:rPr>
        <w:t>e.g.</w:t>
      </w:r>
      <w:r w:rsidRPr="00826FB0">
        <w:rPr>
          <w:rFonts w:cs="Times New Roman"/>
          <w:szCs w:val="20"/>
        </w:rPr>
        <w:t xml:space="preserve"> right heel contact, left toe off) for several sensor sets to compare their offline error rates</w:t>
      </w:r>
      <w:r w:rsidR="000B13A1">
        <w:rPr>
          <w:rFonts w:cs="Times New Roman"/>
          <w:szCs w:val="20"/>
        </w:rPr>
        <w:t xml:space="preserve"> (</w:t>
      </w:r>
      <w:r w:rsidR="000B13A1" w:rsidRPr="009F6D27">
        <w:rPr>
          <w:rFonts w:cs="Times New Roman"/>
          <w:szCs w:val="20"/>
        </w:rPr>
        <w:t xml:space="preserve">Figure </w:t>
      </w:r>
      <w:r w:rsidR="007130C9">
        <w:rPr>
          <w:rFonts w:cs="Times New Roman"/>
          <w:szCs w:val="20"/>
        </w:rPr>
        <w:t>2</w:t>
      </w:r>
      <w:r w:rsidR="000B13A1">
        <w:rPr>
          <w:rFonts w:cs="Times New Roman"/>
          <w:szCs w:val="20"/>
        </w:rPr>
        <w:t>)</w:t>
      </w:r>
      <w:r w:rsidRPr="00826FB0">
        <w:rPr>
          <w:rFonts w:cs="Times New Roman"/>
          <w:szCs w:val="20"/>
        </w:rPr>
        <w:t>. We used a mode-</w:t>
      </w:r>
      <w:r w:rsidR="003727DA">
        <w:rPr>
          <w:rFonts w:cs="Times New Roman"/>
          <w:szCs w:val="20"/>
        </w:rPr>
        <w:t>specific classification scheme</w:t>
      </w:r>
      <w:del w:id="304" w:author="Blair Hu" w:date="2018-01-08T11:39:00Z">
        <w:r w:rsidR="003727DA" w:rsidDel="00475097">
          <w:rPr>
            <w:rFonts w:cs="Times New Roman"/>
            <w:szCs w:val="20"/>
          </w:rPr>
          <w:delText xml:space="preserve"> </w:delText>
        </w:r>
        <w:r w:rsidR="003727DA" w:rsidDel="001C29FB">
          <w:rPr>
            <w:rFonts w:cs="Times New Roman"/>
            <w:szCs w:val="20"/>
          </w:rPr>
          <w:fldChar w:fldCharType="begin" w:fldLock="1"/>
        </w:r>
      </w:del>
      <w:del w:id="305" w:author="Blair Hu" w:date="2018-01-05T17:39:00Z">
        <w:r w:rsidR="00E92C65" w:rsidRPr="001C29FB" w:rsidDel="009D5C2B">
          <w:rPr>
            <w:rFonts w:cs="Times New Roman"/>
            <w:szCs w:val="20"/>
          </w:rPr>
          <w:delInstrText>ADDIN CSL_CITATION { "citationItems" : [ { "id" : "ITEM-1", "itemData" : { "DOI" : "10.1109/TNSRE.2016.2613020", "ISSN" : "1534-4320", "author" : [ { "dropping-particle" : "", "family" : "Simon", "given" : "A. M.", "non-dropping-particle" : "", "parse-names" : false, "suffix" : "" }, { "dropping-particle" : "", "family" : "Ingraham", "given" : "K. A.", "non-dropping-particle" : "", "parse-names" : false, "suffix" : "" }, { "dropping-particle" : "", "family" : "Spanias", "given" : "J. A.", "non-dropping-particle" : "", "parse-names" : false, "suffix" : "" }, { "dropping-particle" : "", "family" : "Young", "given" : "A. J.", "non-dropping-particle" : "", "parse-names" : false, "suffix" : "" }, { "dropping-particle" : "", "family" : "Finucane", "given" : "S. B.", "non-dropping-particle" : "", "parse-names" : false, "suffix" : "" }, { "dropping-particle" : "", "family" : "Halsne", "given" : "E. G.", "non-dropping-particle" : "", "parse-names" : false, "suffix" : "" }, { "dropping-particle" : "", "family" : "Hargrove", "given" : "L. J.", "non-dropping-particle" : "", "parse-names" : false, "suffix" : "" } ], "container-title" : "IEEE Transactions on Neural Systems and Rehabilitation Engineering", "id" : "ITEM-1", "issue" : "8", "issued" : { "date-parts" : [ [ "2017", "8" ] ] }, "page" : "1164-1171", "title" : "Delaying Ambulation Mode Transition Decisions Improves Accuracy of a Flexible Control System for Powered Knee-Ankle Prosthesis", "type" : "article-journal", "volume" : "25" }, "uris" : [ "http://www.mendeley.com/documents/?uuid=799b9b5e-6017-3ab7-8ec7-64f178c4f813" ] } ], "mendeley" : { "formattedCitation" : "(A. M. Simon et al., 2017)", "plainTextFormattedCitation" : "(A. M. Simon et al., 2017)", "previouslyFormattedCitation" : "(A. M. Simon et al., 2017)" }, "properties" : {  }, "schema" : "https://github.com/citation-style-language/schema/raw/master/csl-citation.json" }</w:delInstrText>
        </w:r>
      </w:del>
      <w:del w:id="306" w:author="Blair Hu" w:date="2018-01-08T11:39:00Z">
        <w:r w:rsidR="003727DA" w:rsidDel="001C29FB">
          <w:rPr>
            <w:rFonts w:cs="Times New Roman"/>
            <w:szCs w:val="20"/>
          </w:rPr>
          <w:fldChar w:fldCharType="separate"/>
        </w:r>
        <w:r w:rsidR="00E92C65" w:rsidRPr="00475097" w:rsidDel="001C29FB">
          <w:rPr>
            <w:rFonts w:cs="Times New Roman"/>
            <w:noProof/>
            <w:szCs w:val="20"/>
          </w:rPr>
          <w:delText>(</w:delText>
        </w:r>
      </w:del>
      <w:del w:id="307" w:author="Blair Hu" w:date="2018-01-05T17:39:00Z">
        <w:r w:rsidR="00E92C65" w:rsidRPr="00475097" w:rsidDel="009D5C2B">
          <w:rPr>
            <w:rFonts w:cs="Times New Roman"/>
            <w:noProof/>
            <w:szCs w:val="20"/>
          </w:rPr>
          <w:delText xml:space="preserve">A. M. </w:delText>
        </w:r>
      </w:del>
      <w:del w:id="308" w:author="Blair Hu" w:date="2018-01-08T11:39:00Z">
        <w:r w:rsidR="00E92C65" w:rsidRPr="00475097" w:rsidDel="001C29FB">
          <w:rPr>
            <w:rFonts w:cs="Times New Roman"/>
            <w:noProof/>
            <w:szCs w:val="20"/>
          </w:rPr>
          <w:delText>Simon et al., 2017)</w:delText>
        </w:r>
        <w:r w:rsidR="003727DA" w:rsidDel="001C29FB">
          <w:rPr>
            <w:rFonts w:cs="Times New Roman"/>
            <w:szCs w:val="20"/>
          </w:rPr>
          <w:fldChar w:fldCharType="end"/>
        </w:r>
      </w:del>
      <w:ins w:id="309" w:author="Blair Hu" w:date="2018-01-04T15:07:00Z">
        <w:r w:rsidR="005F1971">
          <w:rPr>
            <w:rFonts w:cs="Times New Roman"/>
            <w:szCs w:val="20"/>
          </w:rPr>
          <w:t xml:space="preserve"> </w:t>
        </w:r>
      </w:ins>
      <w:r w:rsidR="000B13A1">
        <w:rPr>
          <w:rFonts w:cs="Times New Roman"/>
          <w:szCs w:val="20"/>
        </w:rPr>
        <w:t xml:space="preserve">previously </w:t>
      </w:r>
      <w:ins w:id="310" w:author="Blair Hu" w:date="2018-01-04T15:07:00Z">
        <w:r w:rsidR="005F1971">
          <w:rPr>
            <w:rFonts w:cs="Times New Roman"/>
            <w:szCs w:val="20"/>
          </w:rPr>
          <w:t>developed for powered leg prosthesis control</w:t>
        </w:r>
      </w:ins>
      <w:ins w:id="311" w:author="Blair Hu" w:date="2018-01-08T11:39:00Z">
        <w:r w:rsidR="00475097">
          <w:rPr>
            <w:rFonts w:cs="Times New Roman"/>
            <w:szCs w:val="20"/>
          </w:rPr>
          <w:t xml:space="preserve"> </w:t>
        </w:r>
      </w:ins>
      <w:ins w:id="312" w:author="Blair Hu" w:date="2018-01-08T11:41:00Z">
        <w:r w:rsidR="00475097">
          <w:rPr>
            <w:rFonts w:cs="Times New Roman"/>
            <w:szCs w:val="20"/>
          </w:rPr>
          <w:fldChar w:fldCharType="begin" w:fldLock="1"/>
        </w:r>
      </w:ins>
      <w:r w:rsidR="00D11368">
        <w:rPr>
          <w:rFonts w:cs="Times New Roman"/>
          <w:szCs w:val="20"/>
        </w:rPr>
        <w:instrText>ADDIN CSL_CITATION { "citationItems" : [ { "id" : "ITEM-1", "itemData" : { "DOI" : "10.1109/TNSRE.2015.2412461", "ISSN" : "1534-4320", "author" : [ { "dropping-particle" : "", "family" : "Young", "given" : "A. J.", "non-dropping-particle" : "", "parse-names" : false, "suffix" : "" }, { "dropping-particle" : "", "family" : "Hargrove", "given" : "L. J.", "non-dropping-particle" : "", "parse-names" : false, "suffix" : "" } ], "container-title" : "IEEE Transactions on Neural Systems and Rehabilitation Engineering", "id" : "ITEM-1", "issue" : "2", "issued" : { "date-parts" : [ [ "2016", "2" ] ] }, "page" : "217-225", "title" : "A Classification Method for User-Independent Intent Recognition for Transfemoral Amputees Using Powered Lower Limb Prostheses", "type" : "article-journal", "volume" : "24" }, "uris" : [ "http://www.mendeley.com/documents/?uuid=2f8ba76c-941e-3891-9a7c-14b3e82f3a2b" ] } ], "mendeley" : { "formattedCitation" : "(A. J. Young &amp; Hargrove, 2016)", "manualFormatting" : "(Young &amp; Hargrove, 2016)", "plainTextFormattedCitation" : "(A. J. Young &amp; Hargrove, 2016)", "previouslyFormattedCitation" : "(A. J. Young &amp; Hargrove, 2016)" }, "properties" : {  }, "schema" : "https://github.com/citation-style-language/schema/raw/master/csl-citation.json" }</w:instrText>
      </w:r>
      <w:r w:rsidR="00475097">
        <w:rPr>
          <w:rFonts w:cs="Times New Roman"/>
          <w:szCs w:val="20"/>
        </w:rPr>
        <w:fldChar w:fldCharType="separate"/>
      </w:r>
      <w:r w:rsidR="00942EF4" w:rsidRPr="00942EF4">
        <w:rPr>
          <w:rFonts w:cs="Times New Roman"/>
          <w:noProof/>
          <w:szCs w:val="20"/>
        </w:rPr>
        <w:t>(Young &amp; Hargrove, 2016)</w:t>
      </w:r>
      <w:ins w:id="313" w:author="Blair Hu" w:date="2018-01-08T11:41:00Z">
        <w:r w:rsidR="00475097">
          <w:rPr>
            <w:rFonts w:cs="Times New Roman"/>
            <w:szCs w:val="20"/>
          </w:rPr>
          <w:fldChar w:fldCharType="end"/>
        </w:r>
        <w:r w:rsidR="00475097">
          <w:rPr>
            <w:rFonts w:cs="Times New Roman"/>
            <w:szCs w:val="20"/>
          </w:rPr>
          <w:t xml:space="preserve">, </w:t>
        </w:r>
      </w:ins>
      <w:del w:id="314" w:author="Blair Hu" w:date="2018-01-08T11:41:00Z">
        <w:r w:rsidRPr="00826FB0" w:rsidDel="00475097">
          <w:rPr>
            <w:rFonts w:cs="Times New Roman"/>
            <w:szCs w:val="20"/>
          </w:rPr>
          <w:delText xml:space="preserve">, </w:delText>
        </w:r>
      </w:del>
      <w:r w:rsidRPr="00826FB0">
        <w:rPr>
          <w:rFonts w:cs="Times New Roman"/>
          <w:szCs w:val="20"/>
        </w:rPr>
        <w:t>which achieves lower error rates by encoding domain knowledge</w:t>
      </w:r>
      <w:r w:rsidR="000B4187">
        <w:rPr>
          <w:rFonts w:cs="Times New Roman"/>
          <w:szCs w:val="20"/>
        </w:rPr>
        <w:t xml:space="preserve"> about the allowable transition(s) from each mode</w:t>
      </w:r>
      <w:r w:rsidRPr="00826FB0">
        <w:rPr>
          <w:rFonts w:cs="Times New Roman"/>
          <w:szCs w:val="20"/>
        </w:rPr>
        <w:t xml:space="preserve">. </w:t>
      </w:r>
      <w:ins w:id="315" w:author="Blair Hu" w:date="2018-01-04T12:49:00Z">
        <w:r w:rsidR="008C556A">
          <w:rPr>
            <w:rFonts w:cs="Times New Roman"/>
            <w:szCs w:val="20"/>
          </w:rPr>
          <w:t xml:space="preserve">Briefly, </w:t>
        </w:r>
      </w:ins>
      <w:ins w:id="316" w:author="Blair Hu" w:date="2018-01-04T13:18:00Z">
        <w:r w:rsidR="00E8159A">
          <w:rPr>
            <w:rFonts w:cs="Times New Roman"/>
            <w:szCs w:val="20"/>
          </w:rPr>
          <w:t xml:space="preserve">20 total </w:t>
        </w:r>
      </w:ins>
      <w:ins w:id="317" w:author="Blair Hu" w:date="2018-01-04T12:49:00Z">
        <w:r w:rsidR="008C556A">
          <w:rPr>
            <w:rFonts w:cs="Times New Roman"/>
            <w:szCs w:val="20"/>
          </w:rPr>
          <w:t>classifier</w:t>
        </w:r>
      </w:ins>
      <w:ins w:id="318" w:author="Blair Hu" w:date="2018-01-04T12:54:00Z">
        <w:r w:rsidR="008C556A">
          <w:rPr>
            <w:rFonts w:cs="Times New Roman"/>
            <w:szCs w:val="20"/>
          </w:rPr>
          <w:t>s</w:t>
        </w:r>
      </w:ins>
      <w:ins w:id="319" w:author="Blair Hu" w:date="2018-01-04T12:49:00Z">
        <w:r w:rsidR="008C556A">
          <w:rPr>
            <w:rFonts w:cs="Times New Roman"/>
            <w:szCs w:val="20"/>
          </w:rPr>
          <w:t xml:space="preserve"> were </w:t>
        </w:r>
      </w:ins>
      <w:ins w:id="320" w:author="Blair Hu" w:date="2018-01-04T12:54:00Z">
        <w:r w:rsidR="008C556A">
          <w:rPr>
            <w:rFonts w:cs="Times New Roman"/>
            <w:szCs w:val="20"/>
          </w:rPr>
          <w:t>trained</w:t>
        </w:r>
      </w:ins>
      <w:ins w:id="321" w:author="Blair Hu" w:date="2018-01-04T12:49:00Z">
        <w:r w:rsidR="00991F15">
          <w:rPr>
            <w:rFonts w:cs="Times New Roman"/>
            <w:szCs w:val="20"/>
          </w:rPr>
          <w:t xml:space="preserve"> to encompass all combinations </w:t>
        </w:r>
      </w:ins>
      <w:ins w:id="322" w:author="Blair Hu" w:date="2018-01-04T12:50:00Z">
        <w:r w:rsidR="008C556A">
          <w:rPr>
            <w:rFonts w:cs="Times New Roman"/>
            <w:szCs w:val="20"/>
          </w:rPr>
          <w:t xml:space="preserve">of </w:t>
        </w:r>
      </w:ins>
      <w:ins w:id="323" w:author="Blair Hu" w:date="2018-01-04T13:21:00Z">
        <w:r w:rsidR="00DB2548">
          <w:rPr>
            <w:rFonts w:cs="Times New Roman"/>
            <w:szCs w:val="20"/>
          </w:rPr>
          <w:t xml:space="preserve">the four </w:t>
        </w:r>
      </w:ins>
      <w:ins w:id="324" w:author="Blair Hu" w:date="2018-01-04T12:50:00Z">
        <w:r w:rsidR="008C556A">
          <w:rPr>
            <w:rFonts w:cs="Times New Roman"/>
            <w:szCs w:val="20"/>
          </w:rPr>
          <w:t>gait event</w:t>
        </w:r>
      </w:ins>
      <w:ins w:id="325" w:author="Blair Hu" w:date="2018-01-04T13:21:00Z">
        <w:r w:rsidR="00DB2548">
          <w:rPr>
            <w:rFonts w:cs="Times New Roman"/>
            <w:szCs w:val="20"/>
          </w:rPr>
          <w:t>s</w:t>
        </w:r>
      </w:ins>
      <w:ins w:id="326" w:author="Blair Hu" w:date="2018-01-04T12:50:00Z">
        <w:r w:rsidR="008C556A">
          <w:rPr>
            <w:rFonts w:cs="Times New Roman"/>
            <w:szCs w:val="20"/>
          </w:rPr>
          <w:t xml:space="preserve"> (</w:t>
        </w:r>
      </w:ins>
      <w:ins w:id="327" w:author="Blair Hu" w:date="2018-01-04T12:54:00Z">
        <w:r w:rsidR="008C556A">
          <w:rPr>
            <w:rFonts w:cs="Times New Roman"/>
            <w:szCs w:val="20"/>
          </w:rPr>
          <w:t>right</w:t>
        </w:r>
      </w:ins>
      <w:r w:rsidR="00460EEB">
        <w:rPr>
          <w:rFonts w:cs="Times New Roman"/>
          <w:szCs w:val="20"/>
        </w:rPr>
        <w:t>/</w:t>
      </w:r>
      <w:ins w:id="328" w:author="Blair Hu" w:date="2018-01-04T12:54:00Z">
        <w:r w:rsidR="008C556A">
          <w:rPr>
            <w:rFonts w:cs="Times New Roman"/>
            <w:szCs w:val="20"/>
          </w:rPr>
          <w:t xml:space="preserve">left </w:t>
        </w:r>
      </w:ins>
      <w:ins w:id="329" w:author="Blair Hu" w:date="2018-01-04T12:50:00Z">
        <w:r w:rsidR="008C556A">
          <w:rPr>
            <w:rFonts w:cs="Times New Roman"/>
            <w:szCs w:val="20"/>
          </w:rPr>
          <w:t>heel contact</w:t>
        </w:r>
      </w:ins>
      <w:r w:rsidR="00B430F8">
        <w:rPr>
          <w:rFonts w:cs="Times New Roman"/>
          <w:szCs w:val="20"/>
        </w:rPr>
        <w:t xml:space="preserve"> or </w:t>
      </w:r>
      <w:ins w:id="330" w:author="Blair Hu" w:date="2018-01-04T12:50:00Z">
        <w:r w:rsidR="008C556A">
          <w:rPr>
            <w:rFonts w:cs="Times New Roman"/>
            <w:szCs w:val="20"/>
          </w:rPr>
          <w:t>toe off) and</w:t>
        </w:r>
      </w:ins>
      <w:ins w:id="331" w:author="Blair Hu" w:date="2018-01-04T13:21:00Z">
        <w:r w:rsidR="00DB2548">
          <w:rPr>
            <w:rFonts w:cs="Times New Roman"/>
            <w:szCs w:val="20"/>
          </w:rPr>
          <w:t xml:space="preserve"> five</w:t>
        </w:r>
      </w:ins>
      <w:ins w:id="332" w:author="Blair Hu" w:date="2018-01-04T12:50:00Z">
        <w:r w:rsidR="00DB2548">
          <w:rPr>
            <w:rFonts w:cs="Times New Roman"/>
            <w:szCs w:val="20"/>
          </w:rPr>
          <w:t xml:space="preserve"> locomotor activities</w:t>
        </w:r>
        <w:r w:rsidR="008C556A">
          <w:rPr>
            <w:rFonts w:cs="Times New Roman"/>
            <w:szCs w:val="20"/>
          </w:rPr>
          <w:t xml:space="preserve"> (level ground, ramp ascent/descent, stair ascent/descent).</w:t>
        </w:r>
      </w:ins>
      <w:ins w:id="333" w:author="Blair Hu" w:date="2018-01-04T13:19:00Z">
        <w:r w:rsidR="00DB2548">
          <w:rPr>
            <w:rFonts w:cs="Times New Roman"/>
            <w:szCs w:val="20"/>
          </w:rPr>
          <w:t xml:space="preserve"> </w:t>
        </w:r>
      </w:ins>
      <w:r w:rsidR="00F52A30">
        <w:rPr>
          <w:rFonts w:cs="Times New Roman"/>
          <w:szCs w:val="20"/>
        </w:rPr>
        <w:t xml:space="preserve">The total number of steps used to train each classifier (combined </w:t>
      </w:r>
      <w:r w:rsidR="002D3BCD">
        <w:rPr>
          <w:rFonts w:cs="Times New Roman"/>
          <w:szCs w:val="20"/>
        </w:rPr>
        <w:t>between</w:t>
      </w:r>
      <w:r w:rsidR="00F52A30">
        <w:rPr>
          <w:rFonts w:cs="Times New Roman"/>
          <w:szCs w:val="20"/>
        </w:rPr>
        <w:t xml:space="preserve"> legs for all subjects) is reported in </w:t>
      </w:r>
      <w:r w:rsidR="00F52A30" w:rsidRPr="009F6D27">
        <w:rPr>
          <w:rFonts w:cs="Times New Roman"/>
          <w:szCs w:val="20"/>
        </w:rPr>
        <w:t>Table 1</w:t>
      </w:r>
      <w:r w:rsidR="00F52A30">
        <w:rPr>
          <w:rFonts w:cs="Times New Roman"/>
          <w:szCs w:val="20"/>
        </w:rPr>
        <w:t>.</w:t>
      </w:r>
      <w:r w:rsidR="008943A8">
        <w:rPr>
          <w:rFonts w:cs="Times New Roman"/>
          <w:szCs w:val="20"/>
        </w:rPr>
        <w:t xml:space="preserve"> </w:t>
      </w:r>
      <w:ins w:id="334" w:author="Blair Hu" w:date="2018-01-04T13:22:00Z">
        <w:r w:rsidR="003B1EFA">
          <w:rPr>
            <w:rFonts w:cs="Times New Roman"/>
            <w:szCs w:val="20"/>
          </w:rPr>
          <w:t>The appropriate classifier</w:t>
        </w:r>
      </w:ins>
      <w:r w:rsidR="00A40B59">
        <w:rPr>
          <w:rFonts w:cs="Times New Roman"/>
          <w:szCs w:val="20"/>
        </w:rPr>
        <w:t xml:space="preserve"> for each prediction</w:t>
      </w:r>
      <w:r w:rsidR="007071A3">
        <w:rPr>
          <w:rFonts w:cs="Times New Roman"/>
          <w:szCs w:val="20"/>
        </w:rPr>
        <w:t xml:space="preserve"> was selected </w:t>
      </w:r>
      <w:ins w:id="335" w:author="Blair Hu" w:date="2018-01-04T13:22:00Z">
        <w:r w:rsidR="003B1EFA">
          <w:rPr>
            <w:rFonts w:cs="Times New Roman"/>
            <w:szCs w:val="20"/>
          </w:rPr>
          <w:t xml:space="preserve">based on </w:t>
        </w:r>
      </w:ins>
      <w:r w:rsidR="007071A3">
        <w:rPr>
          <w:rFonts w:cs="Times New Roman"/>
          <w:szCs w:val="20"/>
        </w:rPr>
        <w:t xml:space="preserve">the </w:t>
      </w:r>
      <w:r w:rsidR="00E638CB">
        <w:rPr>
          <w:rFonts w:cs="Times New Roman"/>
          <w:szCs w:val="20"/>
        </w:rPr>
        <w:t xml:space="preserve">activity </w:t>
      </w:r>
      <w:ins w:id="336" w:author="Blair Hu" w:date="2018-01-04T13:22:00Z">
        <w:r w:rsidR="003B1EFA">
          <w:rPr>
            <w:rFonts w:cs="Times New Roman"/>
            <w:szCs w:val="20"/>
          </w:rPr>
          <w:t xml:space="preserve">just </w:t>
        </w:r>
      </w:ins>
      <w:r w:rsidR="007461D4">
        <w:rPr>
          <w:rFonts w:cs="Times New Roman"/>
          <w:szCs w:val="20"/>
        </w:rPr>
        <w:t>before the</w:t>
      </w:r>
      <w:ins w:id="337" w:author="Blair Hu" w:date="2018-01-04T13:22:00Z">
        <w:r w:rsidR="003B1EFA">
          <w:rPr>
            <w:rFonts w:cs="Times New Roman"/>
            <w:szCs w:val="20"/>
          </w:rPr>
          <w:t xml:space="preserve"> </w:t>
        </w:r>
      </w:ins>
      <w:r w:rsidR="00B0268C">
        <w:rPr>
          <w:rFonts w:cs="Times New Roman"/>
          <w:szCs w:val="20"/>
        </w:rPr>
        <w:t>gait event</w:t>
      </w:r>
      <w:r w:rsidR="00A40B59">
        <w:rPr>
          <w:rFonts w:cs="Times New Roman"/>
          <w:szCs w:val="20"/>
        </w:rPr>
        <w:t xml:space="preserve"> (</w:t>
      </w:r>
      <w:r w:rsidR="00A40B59">
        <w:rPr>
          <w:rFonts w:cs="Times New Roman"/>
          <w:i/>
          <w:szCs w:val="20"/>
        </w:rPr>
        <w:t xml:space="preserve">i.e. </w:t>
      </w:r>
      <w:r w:rsidR="00A40B59">
        <w:rPr>
          <w:rFonts w:cs="Times New Roman"/>
          <w:szCs w:val="20"/>
        </w:rPr>
        <w:t>incoming activity</w:t>
      </w:r>
      <w:r w:rsidR="000F36DC">
        <w:rPr>
          <w:rFonts w:cs="Times New Roman"/>
          <w:szCs w:val="20"/>
        </w:rPr>
        <w:t xml:space="preserve"> based on the key fob label</w:t>
      </w:r>
      <w:r w:rsidR="00A40B59">
        <w:rPr>
          <w:rFonts w:cs="Times New Roman"/>
          <w:szCs w:val="20"/>
        </w:rPr>
        <w:t>)</w:t>
      </w:r>
      <w:ins w:id="338" w:author="Blair Hu" w:date="2018-01-04T13:22:00Z">
        <w:r w:rsidR="003B1EFA">
          <w:rPr>
            <w:rFonts w:cs="Times New Roman"/>
            <w:szCs w:val="20"/>
          </w:rPr>
          <w:t xml:space="preserve">. </w:t>
        </w:r>
      </w:ins>
      <w:ins w:id="339" w:author="Blair Hu" w:date="2018-01-04T12:57:00Z">
        <w:r w:rsidR="008C556A">
          <w:rPr>
            <w:rFonts w:cs="Times New Roman"/>
            <w:szCs w:val="20"/>
          </w:rPr>
          <w:t>The possible outputs</w:t>
        </w:r>
      </w:ins>
      <w:ins w:id="340" w:author="Blair Hu" w:date="2018-01-04T13:25:00Z">
        <w:r w:rsidR="00323692">
          <w:rPr>
            <w:rFonts w:cs="Times New Roman"/>
            <w:szCs w:val="20"/>
          </w:rPr>
          <w:t xml:space="preserve"> </w:t>
        </w:r>
      </w:ins>
      <w:ins w:id="341" w:author="Blair Hu" w:date="2018-01-04T12:57:00Z">
        <w:r w:rsidR="008C556A">
          <w:rPr>
            <w:rFonts w:cs="Times New Roman"/>
            <w:szCs w:val="20"/>
          </w:rPr>
          <w:t xml:space="preserve">for each classifier </w:t>
        </w:r>
      </w:ins>
      <w:ins w:id="342" w:author="Blair Hu" w:date="2018-01-04T13:59:00Z">
        <w:r w:rsidR="00B4249A">
          <w:rPr>
            <w:rFonts w:cs="Times New Roman"/>
            <w:szCs w:val="20"/>
          </w:rPr>
          <w:t>(</w:t>
        </w:r>
        <w:r w:rsidR="00B4249A">
          <w:rPr>
            <w:rFonts w:cs="Times New Roman"/>
            <w:i/>
            <w:szCs w:val="20"/>
          </w:rPr>
          <w:t>i.e.</w:t>
        </w:r>
        <w:r w:rsidR="00B4249A">
          <w:rPr>
            <w:rFonts w:cs="Times New Roman"/>
            <w:szCs w:val="20"/>
          </w:rPr>
          <w:t xml:space="preserve"> predicted activit</w:t>
        </w:r>
      </w:ins>
      <w:r w:rsidR="00035802">
        <w:rPr>
          <w:rFonts w:cs="Times New Roman"/>
          <w:szCs w:val="20"/>
        </w:rPr>
        <w:t>ies</w:t>
      </w:r>
      <w:ins w:id="343" w:author="Blair Hu" w:date="2018-01-04T13:59:00Z">
        <w:r w:rsidR="00B4249A">
          <w:rPr>
            <w:rFonts w:cs="Times New Roman"/>
            <w:szCs w:val="20"/>
          </w:rPr>
          <w:t xml:space="preserve">) </w:t>
        </w:r>
      </w:ins>
      <w:ins w:id="344" w:author="Blair Hu" w:date="2018-01-04T12:57:00Z">
        <w:r w:rsidR="008C556A">
          <w:rPr>
            <w:rFonts w:cs="Times New Roman"/>
            <w:szCs w:val="20"/>
          </w:rPr>
          <w:t xml:space="preserve">only included remaining in </w:t>
        </w:r>
        <w:r w:rsidR="0021257D">
          <w:rPr>
            <w:rFonts w:cs="Times New Roman"/>
            <w:szCs w:val="20"/>
          </w:rPr>
          <w:t xml:space="preserve">the current locomotor activity </w:t>
        </w:r>
        <w:r w:rsidR="008C556A" w:rsidRPr="00826FB0">
          <w:rPr>
            <w:rFonts w:cs="Times New Roman"/>
            <w:szCs w:val="20"/>
          </w:rPr>
          <w:t>or transition</w:t>
        </w:r>
        <w:r w:rsidR="008C556A">
          <w:rPr>
            <w:rFonts w:cs="Times New Roman"/>
            <w:szCs w:val="20"/>
          </w:rPr>
          <w:t xml:space="preserve">ing to another </w:t>
        </w:r>
      </w:ins>
      <w:r w:rsidR="006F4AD9">
        <w:rPr>
          <w:rFonts w:cs="Times New Roman"/>
          <w:szCs w:val="20"/>
        </w:rPr>
        <w:t>allowable</w:t>
      </w:r>
      <w:ins w:id="345" w:author="Blair Hu" w:date="2018-01-04T12:57:00Z">
        <w:r w:rsidR="008C556A">
          <w:rPr>
            <w:rFonts w:cs="Times New Roman"/>
            <w:szCs w:val="20"/>
          </w:rPr>
          <w:t xml:space="preserve"> mode </w:t>
        </w:r>
        <w:r w:rsidR="008C556A" w:rsidRPr="00826FB0">
          <w:rPr>
            <w:rFonts w:cs="Times New Roman"/>
            <w:szCs w:val="20"/>
          </w:rPr>
          <w:t>(</w:t>
        </w:r>
        <w:r w:rsidR="008C556A" w:rsidRPr="00826FB0">
          <w:rPr>
            <w:rFonts w:cs="Times New Roman"/>
            <w:i/>
            <w:szCs w:val="20"/>
          </w:rPr>
          <w:t>e.g.</w:t>
        </w:r>
        <w:r w:rsidR="008C556A" w:rsidRPr="00826FB0">
          <w:rPr>
            <w:rFonts w:cs="Times New Roman"/>
            <w:szCs w:val="20"/>
          </w:rPr>
          <w:t xml:space="preserve"> in stair ascent mode, remaining in stair ascent or transitioning back to level walking</w:t>
        </w:r>
      </w:ins>
      <w:ins w:id="346" w:author="Blair Hu" w:date="2018-01-04T13:25:00Z">
        <w:r w:rsidR="001840D5">
          <w:rPr>
            <w:rFonts w:cs="Times New Roman"/>
            <w:szCs w:val="20"/>
          </w:rPr>
          <w:t xml:space="preserve"> but excluding stair descent and ramp ascent/descent</w:t>
        </w:r>
      </w:ins>
      <w:ins w:id="347" w:author="Blair Hu" w:date="2018-01-04T12:57:00Z">
        <w:r w:rsidR="008C556A" w:rsidRPr="00826FB0">
          <w:rPr>
            <w:rFonts w:cs="Times New Roman"/>
            <w:szCs w:val="20"/>
          </w:rPr>
          <w:t>).</w:t>
        </w:r>
      </w:ins>
      <w:del w:id="348" w:author="Blair Hu" w:date="2018-01-04T12:58:00Z">
        <w:r w:rsidRPr="00826FB0" w:rsidDel="008C556A">
          <w:rPr>
            <w:rFonts w:cs="Times New Roman"/>
            <w:szCs w:val="20"/>
          </w:rPr>
          <w:delText>Briefly, a classifier is trained for each mode whose candidate classes only include remaining in the current mode</w:delText>
        </w:r>
        <w:r w:rsidR="00B12A75" w:rsidDel="008C556A">
          <w:rPr>
            <w:rFonts w:cs="Times New Roman"/>
            <w:szCs w:val="20"/>
          </w:rPr>
          <w:delText xml:space="preserve"> (</w:delText>
        </w:r>
        <w:r w:rsidR="00B12A75" w:rsidDel="008C556A">
          <w:rPr>
            <w:rFonts w:cs="Times New Roman"/>
            <w:i/>
            <w:szCs w:val="20"/>
          </w:rPr>
          <w:delText xml:space="preserve">i.e. </w:delText>
        </w:r>
        <w:r w:rsidR="00B12A75" w:rsidDel="008C556A">
          <w:rPr>
            <w:rFonts w:cs="Times New Roman"/>
            <w:szCs w:val="20"/>
          </w:rPr>
          <w:delText>steady-state)</w:delText>
        </w:r>
        <w:r w:rsidRPr="00826FB0" w:rsidDel="008C556A">
          <w:rPr>
            <w:rFonts w:cs="Times New Roman"/>
            <w:szCs w:val="20"/>
          </w:rPr>
          <w:delText xml:space="preserve"> or transition</w:delText>
        </w:r>
        <w:r w:rsidR="007D4872" w:rsidDel="008C556A">
          <w:rPr>
            <w:rFonts w:cs="Times New Roman"/>
            <w:szCs w:val="20"/>
          </w:rPr>
          <w:delText xml:space="preserve">ing to another permissible mode </w:delText>
        </w:r>
        <w:r w:rsidRPr="00826FB0" w:rsidDel="008C556A">
          <w:rPr>
            <w:rFonts w:cs="Times New Roman"/>
            <w:szCs w:val="20"/>
          </w:rPr>
          <w:delText>(</w:delText>
        </w:r>
        <w:r w:rsidRPr="00826FB0" w:rsidDel="008C556A">
          <w:rPr>
            <w:rFonts w:cs="Times New Roman"/>
            <w:i/>
            <w:szCs w:val="20"/>
          </w:rPr>
          <w:delText>e.g.</w:delText>
        </w:r>
        <w:r w:rsidRPr="00826FB0" w:rsidDel="008C556A">
          <w:rPr>
            <w:rFonts w:cs="Times New Roman"/>
            <w:szCs w:val="20"/>
          </w:rPr>
          <w:delText xml:space="preserve"> in stair ascent mode, remaining in stair ascent or transitioning back to level walking). </w:delText>
        </w:r>
      </w:del>
      <w:ins w:id="349" w:author="Blair Hu" w:date="2018-01-04T12:58:00Z">
        <w:r w:rsidR="008C556A">
          <w:rPr>
            <w:rFonts w:cs="Times New Roman"/>
            <w:szCs w:val="20"/>
          </w:rPr>
          <w:t xml:space="preserve"> </w:t>
        </w:r>
      </w:ins>
      <w:r w:rsidRPr="00826FB0">
        <w:rPr>
          <w:rFonts w:cs="Times New Roman"/>
          <w:szCs w:val="20"/>
        </w:rPr>
        <w:t xml:space="preserve">The error rate was defined as the proportion of incorrectly classified gait events in the testing set and was computed by averaging across legs and gait events for each subject. Errors were </w:t>
      </w:r>
      <w:r w:rsidR="00FD211F">
        <w:rPr>
          <w:rFonts w:cs="Times New Roman"/>
          <w:szCs w:val="20"/>
        </w:rPr>
        <w:t xml:space="preserve">also </w:t>
      </w:r>
      <w:r w:rsidRPr="00826FB0">
        <w:rPr>
          <w:rFonts w:cs="Times New Roman"/>
          <w:szCs w:val="20"/>
        </w:rPr>
        <w:t xml:space="preserve">categorized as steady-state or transitional. We performed randomized 10-fold cross-validation </w:t>
      </w:r>
      <w:r w:rsidR="00466388">
        <w:rPr>
          <w:rFonts w:cs="Times New Roman"/>
          <w:szCs w:val="20"/>
        </w:rPr>
        <w:t xml:space="preserve">for each subject </w:t>
      </w:r>
      <w:r w:rsidRPr="00826FB0">
        <w:rPr>
          <w:rFonts w:cs="Times New Roman"/>
          <w:szCs w:val="20"/>
        </w:rPr>
        <w:t xml:space="preserve">for </w:t>
      </w:r>
      <w:r w:rsidR="005A3021">
        <w:rPr>
          <w:rFonts w:cs="Times New Roman"/>
          <w:szCs w:val="20"/>
        </w:rPr>
        <w:t>12</w:t>
      </w:r>
      <w:r w:rsidRPr="00826FB0">
        <w:rPr>
          <w:rFonts w:cs="Times New Roman"/>
          <w:szCs w:val="20"/>
        </w:rPr>
        <w:t xml:space="preserve"> different sensor sets (</w:t>
      </w:r>
      <w:r w:rsidR="00F47276">
        <w:rPr>
          <w:rFonts w:cs="Times New Roman"/>
          <w:szCs w:val="20"/>
        </w:rPr>
        <w:t>Figure 1C</w:t>
      </w:r>
      <w:r w:rsidRPr="00826FB0">
        <w:rPr>
          <w:rFonts w:cs="Times New Roman"/>
          <w:szCs w:val="20"/>
        </w:rPr>
        <w:t>) using the steps collected from all circuits completed during the experimental session. The ipsilateral side was defined as the side on which the gait event was identified</w:t>
      </w:r>
      <w:r w:rsidR="00912570">
        <w:rPr>
          <w:rFonts w:cs="Times New Roman"/>
          <w:szCs w:val="20"/>
        </w:rPr>
        <w:t>, which could have been</w:t>
      </w:r>
      <w:r w:rsidR="008816A5">
        <w:rPr>
          <w:rFonts w:cs="Times New Roman"/>
          <w:szCs w:val="20"/>
        </w:rPr>
        <w:t xml:space="preserve"> either</w:t>
      </w:r>
      <w:r w:rsidR="00912570">
        <w:rPr>
          <w:rFonts w:cs="Times New Roman"/>
          <w:szCs w:val="20"/>
        </w:rPr>
        <w:t xml:space="preserve"> the leading or trailing leg</w:t>
      </w:r>
      <w:r w:rsidRPr="00826FB0">
        <w:rPr>
          <w:rFonts w:cs="Times New Roman"/>
          <w:szCs w:val="20"/>
        </w:rPr>
        <w:t xml:space="preserve">. </w:t>
      </w:r>
      <w:r w:rsidR="00D5064C" w:rsidRPr="00A46E16">
        <w:rPr>
          <w:rFonts w:cs="Times New Roman"/>
          <w:szCs w:val="20"/>
        </w:rPr>
        <w:t>Sensors were div</w:t>
      </w:r>
      <w:r w:rsidR="00331333">
        <w:rPr>
          <w:rFonts w:cs="Times New Roman"/>
          <w:szCs w:val="20"/>
        </w:rPr>
        <w:t xml:space="preserve">ided into four modality groups: </w:t>
      </w:r>
      <w:r w:rsidR="00D5064C" w:rsidRPr="00A46E16">
        <w:rPr>
          <w:rFonts w:cs="Times New Roman"/>
          <w:szCs w:val="20"/>
        </w:rPr>
        <w:t>EMG only (EMG), goniometer only (GONIO), IMU only (IM</w:t>
      </w:r>
      <w:r w:rsidR="00D5064C">
        <w:rPr>
          <w:rFonts w:cs="Times New Roman"/>
          <w:szCs w:val="20"/>
        </w:rPr>
        <w:t>U), or all combined (ALL)</w:t>
      </w:r>
      <w:r w:rsidR="00331333">
        <w:rPr>
          <w:rFonts w:cs="Times New Roman"/>
          <w:szCs w:val="20"/>
        </w:rPr>
        <w:t xml:space="preserve">. Sensors were also divided into </w:t>
      </w:r>
      <w:r w:rsidR="00D5064C">
        <w:rPr>
          <w:rFonts w:cs="Times New Roman"/>
          <w:szCs w:val="20"/>
        </w:rPr>
        <w:t>three</w:t>
      </w:r>
      <w:r w:rsidR="00D5064C" w:rsidRPr="00A46E16">
        <w:rPr>
          <w:rFonts w:cs="Times New Roman"/>
          <w:szCs w:val="20"/>
        </w:rPr>
        <w:t xml:space="preserve"> laterality groups</w:t>
      </w:r>
      <w:r w:rsidR="00331333">
        <w:rPr>
          <w:rFonts w:cs="Times New Roman"/>
          <w:szCs w:val="20"/>
        </w:rPr>
        <w:t xml:space="preserve">: </w:t>
      </w:r>
      <w:r w:rsidR="00D5064C" w:rsidRPr="00A46E16">
        <w:rPr>
          <w:rFonts w:cs="Times New Roman"/>
          <w:szCs w:val="20"/>
        </w:rPr>
        <w:t>ipsilateral (I)</w:t>
      </w:r>
      <w:r w:rsidR="00D5064C">
        <w:rPr>
          <w:rFonts w:cs="Times New Roman"/>
          <w:szCs w:val="20"/>
        </w:rPr>
        <w:t>, contralateral (C),</w:t>
      </w:r>
      <w:r w:rsidR="00D5064C" w:rsidRPr="00A46E16">
        <w:rPr>
          <w:rFonts w:cs="Times New Roman"/>
          <w:szCs w:val="20"/>
        </w:rPr>
        <w:t xml:space="preserve"> or bilateral (B).</w:t>
      </w:r>
      <w:r w:rsidR="00D5064C">
        <w:rPr>
          <w:rFonts w:cs="Times New Roman"/>
          <w:szCs w:val="20"/>
        </w:rPr>
        <w:t xml:space="preserve"> </w:t>
      </w:r>
    </w:p>
    <w:p w:rsidR="00B821D7" w:rsidRDefault="00B821D7" w:rsidP="00B821D7">
      <w:pPr>
        <w:spacing w:after="120"/>
        <w:ind w:firstLine="360"/>
        <w:jc w:val="both"/>
        <w:rPr>
          <w:rFonts w:cs="Times New Roman"/>
          <w:szCs w:val="20"/>
        </w:rPr>
      </w:pPr>
      <w:r w:rsidRPr="007B59C6">
        <w:rPr>
          <w:rFonts w:cs="Times New Roman"/>
          <w:szCs w:val="20"/>
        </w:rPr>
        <w:t xml:space="preserve">Linear discriminant analysis (LDA) has emerged as a convenient </w:t>
      </w:r>
      <w:r w:rsidRPr="007B59C6">
        <w:rPr>
          <w:rFonts w:cs="Times New Roman"/>
          <w:i/>
          <w:szCs w:val="20"/>
        </w:rPr>
        <w:t>a priori</w:t>
      </w:r>
      <w:r w:rsidRPr="007B59C6">
        <w:rPr>
          <w:rFonts w:cs="Times New Roman"/>
          <w:szCs w:val="20"/>
        </w:rPr>
        <w:t xml:space="preserve"> choice of classifier for intent recognition for the control of upper</w:t>
      </w:r>
      <w:r w:rsidR="00394AC4">
        <w:rPr>
          <w:rFonts w:cs="Times New Roman"/>
          <w:szCs w:val="20"/>
        </w:rPr>
        <w:t>-</w:t>
      </w:r>
      <w:r w:rsidRPr="007B59C6">
        <w:rPr>
          <w:rFonts w:cs="Times New Roman"/>
          <w:szCs w:val="20"/>
        </w:rPr>
        <w:t xml:space="preserve"> and </w:t>
      </w:r>
      <w:r>
        <w:rPr>
          <w:rFonts w:cs="Times New Roman"/>
          <w:szCs w:val="20"/>
        </w:rPr>
        <w:t>lower-limb</w:t>
      </w:r>
      <w:r w:rsidRPr="007B59C6">
        <w:rPr>
          <w:rFonts w:cs="Times New Roman"/>
          <w:szCs w:val="20"/>
        </w:rPr>
        <w:t xml:space="preserve"> prostheses because it provides a good compromise between classification accurac</w:t>
      </w:r>
      <w:r>
        <w:rPr>
          <w:rFonts w:cs="Times New Roman"/>
          <w:szCs w:val="20"/>
        </w:rPr>
        <w:t xml:space="preserve">y and computational efficiency </w:t>
      </w:r>
      <w:r>
        <w:rPr>
          <w:rFonts w:cs="Times New Roman"/>
          <w:szCs w:val="20"/>
        </w:rPr>
        <w:fldChar w:fldCharType="begin" w:fldLock="1"/>
      </w:r>
      <w:r>
        <w:rPr>
          <w:rFonts w:cs="Times New Roman"/>
          <w:szCs w:val="20"/>
        </w:rPr>
        <w:instrText>ADDIN CSL_CITATION { "citationItems" : [ { "id" : "ITEM-1", "itemData" : { "DOI" : "10.1109/TBME.2006.889192", "ISSN" : "0018-9294", "author" : [ { "dropping-particle" : "", "family" : "Hargrove", "given" : "L.J.", "non-dropping-particle" : "", "parse-names" : false, "suffix" : "" }, { "dropping-particle" : "", "family" : "Englehart", "given" : "K.", "non-dropping-particle" : "", "parse-names" : false, "suffix" : "" }, { "dropping-particle" : "", "family" : "Hudgins", "given" : "B.", "non-dropping-particle" : "", "parse-names" : false, "suffix" : "" } ], "container-title" : "IEEE Transactions on Biomedical Engineering", "id" : "ITEM-1", "issue" : "5", "issued" : { "date-parts" : [ [ "2007", "5" ] ] }, "page" : "847-853", "title" : "A Comparison of Surface and Intramuscular Myoelectric Signal Classification", "type" : "article-journal", "volume" : "54" }, "uris" : [ "http://www.mendeley.com/documents/?uuid=8af2f925-53c2-3f38-8719-1237c0d4cac0" ] }, { "id" : "ITEM-2", "itemData" : { "ISSN" : "1938-1352", "PMID" : "21938652", "abstract" : "Using electromyogram (EMG) signals to control upper-limb prostheses is an important clinical option, offering a person with amputation autonomy of control by contracting residual muscles. The dexterity with which one may control a prosthesis has progressed very little, especially when controlling multiple degrees of freedom. Using pattern recognition to discriminate multiple degrees of freedom has shown great promise in the research literature, but it has yet to transition to a clinically viable option. This article describes the pertinent issues and best practices in EMG pattern recognition, identifies the major challenges in deploying robust control, and advocates research directions that may have an effect in the near future.", "author" : [ { "dropping-particle" : "", "family" : "Scheme", "given" : "E.", "non-dropping-particle" : "", "parse-names" : false, "suffix" : "" }, { "dropping-particle" : "", "family" : "Englehart", "given" : "K. B.", "non-dropping-particle" : "", "parse-names" : false, "suffix" : "" } ], "container-title" : "Journal of rehabilitation research and development", "id" : "ITEM-2", "issue" : "6", "issued" : { "date-parts" : [ [ "2011" ] ] }, "page" : "643-59", "title" : "Electromyogram pattern recognition for control of powered upper-limb prostheses: state of the art and challenges for clinical use.", "type" : "article-journal", "volume" : "48" }, "uris" : [ "http://www.mendeley.com/documents/?uuid=1ddf468a-e855-326b-a652-b115c8382674" ] } ], "mendeley" : { "formattedCitation" : "(Hargrove, Englehart, &amp; Hudgins, 2007; Scheme &amp; Englehart, 2011)", "plainTextFormattedCitation" : "(Hargrove, Englehart, &amp; Hudgins, 2007; Scheme &amp; Englehart, 2011)", "previouslyFormattedCitation" : "(Hargrove, Englehart, &amp; Hudgins, 2007; Scheme &amp; Englehart, 2011)" }, "properties" : {  }, "schema" : "https://github.com/citation-style-language/schema/raw/master/csl-citation.json" }</w:instrText>
      </w:r>
      <w:r>
        <w:rPr>
          <w:rFonts w:cs="Times New Roman"/>
          <w:szCs w:val="20"/>
        </w:rPr>
        <w:fldChar w:fldCharType="separate"/>
      </w:r>
      <w:r w:rsidRPr="00937A90">
        <w:rPr>
          <w:rFonts w:cs="Times New Roman"/>
          <w:noProof/>
          <w:szCs w:val="20"/>
        </w:rPr>
        <w:t>(Hargrove, Englehart, &amp; Hudgins, 2007; Scheme &amp; Englehart, 2011)</w:t>
      </w:r>
      <w:r>
        <w:rPr>
          <w:rFonts w:cs="Times New Roman"/>
          <w:szCs w:val="20"/>
        </w:rPr>
        <w:fldChar w:fldCharType="end"/>
      </w:r>
      <w:r w:rsidRPr="007B59C6">
        <w:rPr>
          <w:rFonts w:cs="Times New Roman"/>
          <w:szCs w:val="20"/>
        </w:rPr>
        <w:t xml:space="preserve">. Other commonly used classifiers include support vector machines (SVM) and artificial neural networks (ANN), which can represent more complex, non-linear decision boundaries and may be more appropriate for modeling transitions. The sensor set containing all bilateral signals contains more features than previously used in intent recognition for </w:t>
      </w:r>
      <w:r>
        <w:rPr>
          <w:rFonts w:cs="Times New Roman"/>
          <w:szCs w:val="20"/>
        </w:rPr>
        <w:t>lower-limb</w:t>
      </w:r>
      <w:r w:rsidRPr="007B59C6">
        <w:rPr>
          <w:rFonts w:cs="Times New Roman"/>
          <w:szCs w:val="20"/>
        </w:rPr>
        <w:t xml:space="preserve"> prostheses so we also assessed the effect of classifier type on error rates for ipsilateral and bilateral sensor sets containing all modalities. For all classifiers, the </w:t>
      </w:r>
      <w:r>
        <w:rPr>
          <w:rFonts w:cs="Times New Roman"/>
          <w:szCs w:val="20"/>
        </w:rPr>
        <w:t xml:space="preserve">feature </w:t>
      </w:r>
      <w:r w:rsidRPr="007B59C6">
        <w:rPr>
          <w:rFonts w:cs="Times New Roman"/>
          <w:szCs w:val="20"/>
        </w:rPr>
        <w:t xml:space="preserve">data were normalized to have zero mean and unit variance. For LDA, the input dimensionality was further reduced using principal components analysis (PCA) to preserve 95% of the total variance and the prior </w:t>
      </w:r>
      <w:r w:rsidR="00E21DDD">
        <w:rPr>
          <w:rFonts w:cs="Times New Roman"/>
          <w:szCs w:val="20"/>
        </w:rPr>
        <w:t xml:space="preserve">for each classifier </w:t>
      </w:r>
      <w:r w:rsidRPr="007B59C6">
        <w:rPr>
          <w:rFonts w:cs="Times New Roman"/>
          <w:szCs w:val="20"/>
        </w:rPr>
        <w:t>was set to be equiprobable. Hyperparameters for SVM (one-vs-one, linear kernel</w:t>
      </w:r>
      <w:r>
        <w:rPr>
          <w:rFonts w:cs="Times New Roman"/>
          <w:szCs w:val="20"/>
        </w:rPr>
        <w:t>, C = 10</w:t>
      </w:r>
      <w:ins w:id="350" w:author="Blair Hu" w:date="2018-01-03T22:56:00Z">
        <w:r>
          <w:rPr>
            <w:rFonts w:cs="Times New Roman"/>
            <w:szCs w:val="20"/>
          </w:rPr>
          <w:t xml:space="preserve"> using </w:t>
        </w:r>
      </w:ins>
      <w:ins w:id="351" w:author="Blair Hu" w:date="2018-01-03T23:03:00Z">
        <w:r>
          <w:rPr>
            <w:rFonts w:cs="Times New Roman"/>
            <w:szCs w:val="20"/>
          </w:rPr>
          <w:t xml:space="preserve">the </w:t>
        </w:r>
      </w:ins>
      <w:ins w:id="352" w:author="Blair Hu" w:date="2018-01-03T22:57:00Z">
        <w:r>
          <w:rPr>
            <w:rFonts w:cs="Times New Roman"/>
            <w:szCs w:val="20"/>
          </w:rPr>
          <w:t>scikit-learn Python package</w:t>
        </w:r>
      </w:ins>
      <w:r w:rsidRPr="007B59C6">
        <w:rPr>
          <w:rFonts w:cs="Times New Roman"/>
          <w:szCs w:val="20"/>
        </w:rPr>
        <w:t xml:space="preserve">) and ANN (one hidden layer with 10 units, </w:t>
      </w:r>
      <w:r>
        <w:rPr>
          <w:rFonts w:cs="Times New Roman"/>
          <w:szCs w:val="20"/>
        </w:rPr>
        <w:t xml:space="preserve">hyperbolic tan activation function, </w:t>
      </w:r>
      <w:r w:rsidRPr="007B59C6">
        <w:rPr>
          <w:rFonts w:cs="Times New Roman"/>
          <w:szCs w:val="20"/>
        </w:rPr>
        <w:t>stochastic gradient descent with momentum</w:t>
      </w:r>
      <w:r>
        <w:rPr>
          <w:rFonts w:cs="Times New Roman"/>
          <w:szCs w:val="20"/>
        </w:rPr>
        <w:t>, adaptive learning rate initialized to 0.1</w:t>
      </w:r>
      <w:ins w:id="353" w:author="Blair Hu" w:date="2018-01-03T22:57:00Z">
        <w:r>
          <w:rPr>
            <w:rFonts w:cs="Times New Roman"/>
            <w:szCs w:val="20"/>
          </w:rPr>
          <w:t xml:space="preserve"> using</w:t>
        </w:r>
      </w:ins>
      <w:ins w:id="354" w:author="Blair Hu" w:date="2018-01-03T23:03:00Z">
        <w:r>
          <w:rPr>
            <w:rFonts w:cs="Times New Roman"/>
            <w:szCs w:val="20"/>
          </w:rPr>
          <w:t xml:space="preserve"> the</w:t>
        </w:r>
      </w:ins>
      <w:ins w:id="355" w:author="Blair Hu" w:date="2018-01-03T22:57:00Z">
        <w:r>
          <w:rPr>
            <w:rFonts w:cs="Times New Roman"/>
            <w:szCs w:val="20"/>
          </w:rPr>
          <w:t xml:space="preserve"> scikit-learn Python package</w:t>
        </w:r>
      </w:ins>
      <w:r w:rsidRPr="007B59C6">
        <w:rPr>
          <w:rFonts w:cs="Times New Roman"/>
          <w:szCs w:val="20"/>
        </w:rPr>
        <w:t xml:space="preserve">) were </w:t>
      </w:r>
      <w:r w:rsidR="008632D0">
        <w:rPr>
          <w:rFonts w:cs="Times New Roman"/>
          <w:szCs w:val="20"/>
        </w:rPr>
        <w:t>chosen</w:t>
      </w:r>
      <w:r w:rsidRPr="007B59C6">
        <w:rPr>
          <w:rFonts w:cs="Times New Roman"/>
          <w:szCs w:val="20"/>
        </w:rPr>
        <w:t xml:space="preserve"> </w:t>
      </w:r>
      <w:r w:rsidR="005E4C7F">
        <w:rPr>
          <w:rFonts w:cs="Times New Roman"/>
          <w:szCs w:val="20"/>
        </w:rPr>
        <w:t>based on</w:t>
      </w:r>
      <w:r w:rsidRPr="007B59C6">
        <w:rPr>
          <w:rFonts w:cs="Times New Roman"/>
          <w:szCs w:val="20"/>
        </w:rPr>
        <w:t xml:space="preserve"> pilot </w:t>
      </w:r>
      <w:r>
        <w:rPr>
          <w:rFonts w:cs="Times New Roman"/>
          <w:szCs w:val="20"/>
        </w:rPr>
        <w:t>data</w:t>
      </w:r>
      <w:r w:rsidRPr="007B59C6">
        <w:rPr>
          <w:rFonts w:cs="Times New Roman"/>
          <w:szCs w:val="20"/>
        </w:rPr>
        <w:t xml:space="preserve">. </w:t>
      </w:r>
    </w:p>
    <w:p w:rsidR="007B59C6" w:rsidRPr="007B59C6" w:rsidRDefault="00826FB0" w:rsidP="007B59C6">
      <w:pPr>
        <w:spacing w:after="120"/>
        <w:ind w:firstLine="360"/>
        <w:jc w:val="both"/>
        <w:rPr>
          <w:rFonts w:cs="Times New Roman"/>
          <w:szCs w:val="20"/>
        </w:rPr>
      </w:pPr>
      <w:r w:rsidRPr="00826FB0">
        <w:rPr>
          <w:rFonts w:cs="Times New Roman"/>
          <w:szCs w:val="20"/>
        </w:rPr>
        <w:t xml:space="preserve">We performed repeated measures ANOVA </w:t>
      </w:r>
      <w:r w:rsidR="00B821D7">
        <w:rPr>
          <w:rFonts w:cs="Times New Roman"/>
          <w:szCs w:val="20"/>
        </w:rPr>
        <w:t xml:space="preserve">for LDA </w:t>
      </w:r>
      <w:r w:rsidR="00486384">
        <w:rPr>
          <w:rFonts w:cs="Times New Roman"/>
          <w:szCs w:val="20"/>
        </w:rPr>
        <w:t xml:space="preserve">classifiers </w:t>
      </w:r>
      <w:r w:rsidRPr="00826FB0">
        <w:rPr>
          <w:rFonts w:cs="Times New Roman"/>
          <w:szCs w:val="20"/>
        </w:rPr>
        <w:t xml:space="preserve">with error rate as the response variable, modality and laterality </w:t>
      </w:r>
      <w:r w:rsidR="003B5E7A">
        <w:rPr>
          <w:rFonts w:cs="Times New Roman"/>
          <w:szCs w:val="20"/>
        </w:rPr>
        <w:t xml:space="preserve">(ipsilateral and bilateral only) </w:t>
      </w:r>
      <w:r w:rsidRPr="00826FB0">
        <w:rPr>
          <w:rFonts w:cs="Times New Roman"/>
          <w:szCs w:val="20"/>
        </w:rPr>
        <w:t xml:space="preserve">as fixed within-subject factors, and subject as a random factor. </w:t>
      </w:r>
      <w:r w:rsidR="000E43D0" w:rsidRPr="000E43D0">
        <w:rPr>
          <w:rFonts w:cs="Times New Roman"/>
          <w:szCs w:val="20"/>
        </w:rPr>
        <w:t xml:space="preserve">We expected some modalities would benefit more from bilateral information so we included an interaction term. </w:t>
      </w:r>
      <w:r w:rsidRPr="00826FB0">
        <w:rPr>
          <w:rFonts w:cs="Times New Roman"/>
          <w:szCs w:val="20"/>
        </w:rPr>
        <w:t xml:space="preserve">Post-hoc comparisons </w:t>
      </w:r>
      <w:r w:rsidR="005A3021">
        <w:rPr>
          <w:rFonts w:cs="Times New Roman"/>
          <w:szCs w:val="20"/>
        </w:rPr>
        <w:t xml:space="preserve">(paired </w:t>
      </w:r>
      <w:r w:rsidR="005A3021" w:rsidRPr="005A3021">
        <w:rPr>
          <w:rFonts w:cs="Times New Roman"/>
          <w:i/>
          <w:szCs w:val="20"/>
        </w:rPr>
        <w:t>t</w:t>
      </w:r>
      <w:r w:rsidR="005A3021">
        <w:rPr>
          <w:rFonts w:cs="Times New Roman"/>
          <w:szCs w:val="20"/>
        </w:rPr>
        <w:t xml:space="preserve">-test) </w:t>
      </w:r>
      <w:r w:rsidRPr="00826FB0">
        <w:rPr>
          <w:rFonts w:cs="Times New Roman"/>
          <w:szCs w:val="20"/>
        </w:rPr>
        <w:t>with Bonferroni correction were conducted</w:t>
      </w:r>
      <w:r w:rsidR="00F44ECF">
        <w:rPr>
          <w:rFonts w:cs="Times New Roman"/>
          <w:szCs w:val="20"/>
        </w:rPr>
        <w:t xml:space="preserve"> on sta</w:t>
      </w:r>
      <w:r w:rsidR="004961DA">
        <w:rPr>
          <w:rFonts w:cs="Times New Roman"/>
          <w:szCs w:val="20"/>
        </w:rPr>
        <w:t xml:space="preserve">tistically significant factors. We also used paired </w:t>
      </w:r>
      <w:r w:rsidR="004961DA">
        <w:rPr>
          <w:rFonts w:cs="Times New Roman"/>
          <w:i/>
          <w:szCs w:val="20"/>
        </w:rPr>
        <w:t>t</w:t>
      </w:r>
      <w:r w:rsidR="004961DA">
        <w:rPr>
          <w:rFonts w:cs="Times New Roman"/>
          <w:i/>
          <w:szCs w:val="20"/>
        </w:rPr>
        <w:softHyphen/>
        <w:t>-</w:t>
      </w:r>
      <w:r w:rsidR="004961DA">
        <w:rPr>
          <w:rFonts w:cs="Times New Roman"/>
          <w:szCs w:val="20"/>
        </w:rPr>
        <w:t>tests to compare ipsilateral and contralateral sensor sets.</w:t>
      </w:r>
      <w:r w:rsidR="00B821D7">
        <w:rPr>
          <w:rFonts w:cs="Times New Roman"/>
          <w:szCs w:val="20"/>
        </w:rPr>
        <w:t xml:space="preserve"> </w:t>
      </w:r>
      <w:r w:rsidR="007B59C6" w:rsidRPr="00426AD4">
        <w:rPr>
          <w:rFonts w:cs="Times New Roman"/>
          <w:szCs w:val="20"/>
        </w:rPr>
        <w:t xml:space="preserve">We performed repeated measures ANOVA </w:t>
      </w:r>
      <w:r w:rsidR="00DB70B1">
        <w:rPr>
          <w:rFonts w:cs="Times New Roman"/>
          <w:szCs w:val="20"/>
        </w:rPr>
        <w:t xml:space="preserve">for the combined sensor set </w:t>
      </w:r>
      <w:r w:rsidR="007B59C6" w:rsidRPr="00426AD4">
        <w:rPr>
          <w:rFonts w:cs="Times New Roman"/>
          <w:szCs w:val="20"/>
        </w:rPr>
        <w:t xml:space="preserve">with error rate as the response variable, laterality and classifier as fixed within-subject factors, and subject as a random factor. </w:t>
      </w:r>
      <w:r w:rsidR="00E83AF9">
        <w:rPr>
          <w:rFonts w:cs="Times New Roman"/>
          <w:szCs w:val="20"/>
        </w:rPr>
        <w:t xml:space="preserve">We expected more complex classifiers to perform worse for higher dimensionality data so we included an interaction term. </w:t>
      </w:r>
      <w:r w:rsidR="007B59C6" w:rsidRPr="00426AD4">
        <w:rPr>
          <w:rFonts w:cs="Times New Roman"/>
          <w:szCs w:val="20"/>
        </w:rPr>
        <w:t xml:space="preserve">Post-hoc comparisons </w:t>
      </w:r>
      <w:r w:rsidR="005D24DA" w:rsidRPr="00426AD4">
        <w:rPr>
          <w:rFonts w:cs="Times New Roman"/>
          <w:szCs w:val="20"/>
        </w:rPr>
        <w:t xml:space="preserve">(paired </w:t>
      </w:r>
      <w:r w:rsidR="005D24DA" w:rsidRPr="00426AD4">
        <w:rPr>
          <w:rFonts w:cs="Times New Roman"/>
          <w:i/>
          <w:szCs w:val="20"/>
        </w:rPr>
        <w:t>t</w:t>
      </w:r>
      <w:r w:rsidR="005D24DA" w:rsidRPr="00426AD4">
        <w:rPr>
          <w:rFonts w:cs="Times New Roman"/>
          <w:szCs w:val="20"/>
        </w:rPr>
        <w:t xml:space="preserve">-test) </w:t>
      </w:r>
      <w:r w:rsidR="007B59C6" w:rsidRPr="00426AD4">
        <w:rPr>
          <w:rFonts w:cs="Times New Roman"/>
          <w:szCs w:val="20"/>
        </w:rPr>
        <w:t xml:space="preserve">with Bonferroni correction were conducted on statistically significant factors. </w:t>
      </w:r>
      <w:del w:id="356" w:author="Blair Hu" w:date="2017-12-18T10:50:00Z">
        <w:r w:rsidR="007B59C6" w:rsidRPr="007B59C6" w:rsidDel="00087610">
          <w:rPr>
            <w:rFonts w:cs="Times New Roman"/>
            <w:szCs w:val="20"/>
          </w:rPr>
          <w:delText xml:space="preserve">  </w:delText>
        </w:r>
      </w:del>
    </w:p>
    <w:p w:rsidR="00117666" w:rsidRPr="00925573" w:rsidRDefault="007B59C6" w:rsidP="00651CA2">
      <w:pPr>
        <w:pStyle w:val="Heading2"/>
      </w:pPr>
      <w:r w:rsidRPr="005A1CA8">
        <w:t>Optimal sensor selection</w:t>
      </w:r>
    </w:p>
    <w:p w:rsidR="007B59C6" w:rsidRDefault="007B59C6" w:rsidP="007B59C6">
      <w:pPr>
        <w:spacing w:after="120"/>
        <w:jc w:val="both"/>
        <w:rPr>
          <w:ins w:id="357" w:author="Blair Hu" w:date="2017-12-18T11:00:00Z"/>
          <w:rFonts w:cs="Times New Roman"/>
          <w:szCs w:val="20"/>
        </w:rPr>
      </w:pPr>
      <w:r w:rsidRPr="007B59C6">
        <w:rPr>
          <w:rFonts w:cs="Times New Roman"/>
          <w:szCs w:val="20"/>
        </w:rPr>
        <w:lastRenderedPageBreak/>
        <w:t xml:space="preserve">To determine the optimal number and type of sensors to instrument on the contralateral leg, we performed sequential forward selection </w:t>
      </w:r>
      <w:ins w:id="358" w:author="Blair Hu" w:date="2018-01-03T23:00:00Z">
        <w:r w:rsidR="00FB3E22">
          <w:rPr>
            <w:rFonts w:cs="Times New Roman"/>
            <w:szCs w:val="20"/>
          </w:rPr>
          <w:t xml:space="preserve">for each subject </w:t>
        </w:r>
      </w:ins>
      <w:r w:rsidRPr="007B59C6">
        <w:rPr>
          <w:rFonts w:cs="Times New Roman"/>
          <w:szCs w:val="20"/>
        </w:rPr>
        <w:t>to choose the sensors which minimized overall error rate with LDA classification</w:t>
      </w:r>
      <w:ins w:id="359" w:author="Blair Hu" w:date="2018-01-05T17:24:00Z">
        <w:r w:rsidR="00044630">
          <w:rPr>
            <w:rFonts w:cs="Times New Roman"/>
            <w:szCs w:val="20"/>
          </w:rPr>
          <w:t xml:space="preserve"> (10-fold cross-validation)</w:t>
        </w:r>
      </w:ins>
      <w:r w:rsidRPr="007B59C6">
        <w:rPr>
          <w:rFonts w:cs="Times New Roman"/>
          <w:szCs w:val="20"/>
        </w:rPr>
        <w:t xml:space="preserve">, beginning with all ipsilateral sensors as the baseline and ending with all bilateral sensors. </w:t>
      </w:r>
      <w:ins w:id="360" w:author="Blair Hu" w:date="2018-01-03T23:00:00Z">
        <w:r w:rsidR="00B002F7">
          <w:rPr>
            <w:rFonts w:cs="Times New Roman"/>
            <w:szCs w:val="20"/>
          </w:rPr>
          <w:t xml:space="preserve">We </w:t>
        </w:r>
      </w:ins>
      <w:ins w:id="361" w:author="Blair Hu" w:date="2018-01-03T23:01:00Z">
        <w:r w:rsidR="00B002F7">
          <w:rPr>
            <w:rFonts w:cs="Times New Roman"/>
            <w:szCs w:val="20"/>
          </w:rPr>
          <w:t xml:space="preserve">chose not to identify the </w:t>
        </w:r>
      </w:ins>
      <w:ins w:id="362" w:author="Blair Hu" w:date="2018-01-03T23:02:00Z">
        <w:r w:rsidR="00B002F7">
          <w:rPr>
            <w:rFonts w:cs="Times New Roman"/>
            <w:szCs w:val="20"/>
          </w:rPr>
          <w:t>bilaterally optimal sensor combination (</w:t>
        </w:r>
      </w:ins>
      <w:ins w:id="363" w:author="Blair Hu" w:date="2018-01-04T14:00:00Z">
        <w:r w:rsidR="00B002F7">
          <w:rPr>
            <w:rFonts w:cs="Times New Roman"/>
            <w:i/>
            <w:szCs w:val="20"/>
          </w:rPr>
          <w:t xml:space="preserve">i.e. </w:t>
        </w:r>
      </w:ins>
      <w:ins w:id="364" w:author="Blair Hu" w:date="2018-01-03T23:02:00Z">
        <w:r w:rsidR="00B002F7">
          <w:rPr>
            <w:rFonts w:cs="Times New Roman"/>
            <w:szCs w:val="20"/>
          </w:rPr>
          <w:t xml:space="preserve">beginning with the empty set) because we were primarily interested in the effect of adding contralateral sensors. </w:t>
        </w:r>
      </w:ins>
      <w:r w:rsidRPr="007B59C6">
        <w:rPr>
          <w:rFonts w:cs="Times New Roman"/>
          <w:szCs w:val="20"/>
        </w:rPr>
        <w:t>After each iteration, all features associated with the selected sensor were added to the existing feature set and the selected sensor was removed from the set of remaining sensors. The composition of the sensor set after each iteration was recorded.</w:t>
      </w:r>
      <w:r w:rsidR="007D72B6">
        <w:rPr>
          <w:rFonts w:cs="Times New Roman"/>
          <w:szCs w:val="20"/>
        </w:rPr>
        <w:t xml:space="preserve"> </w:t>
      </w:r>
      <w:r w:rsidR="007D72B6" w:rsidRPr="000A5C74">
        <w:rPr>
          <w:rFonts w:cs="Times New Roman"/>
          <w:szCs w:val="20"/>
        </w:rPr>
        <w:t xml:space="preserve">We performed repeated measures ANOVA with error rate as the response variable, iteration as a fixed within-subject factor, and subject as a random factor. </w:t>
      </w:r>
      <w:r w:rsidR="00580C5E" w:rsidRPr="000A5C74">
        <w:rPr>
          <w:rFonts w:cs="Times New Roman"/>
          <w:szCs w:val="20"/>
        </w:rPr>
        <w:t>We also performed p</w:t>
      </w:r>
      <w:r w:rsidR="007D72B6" w:rsidRPr="000A5C74">
        <w:rPr>
          <w:rFonts w:cs="Times New Roman"/>
          <w:szCs w:val="20"/>
        </w:rPr>
        <w:t xml:space="preserve">ost-hoc comparisons (paired </w:t>
      </w:r>
      <w:r w:rsidR="007D72B6" w:rsidRPr="000A5C74">
        <w:rPr>
          <w:rFonts w:cs="Times New Roman"/>
          <w:i/>
          <w:szCs w:val="20"/>
        </w:rPr>
        <w:t>t</w:t>
      </w:r>
      <w:r w:rsidR="007D72B6" w:rsidRPr="000A5C74">
        <w:rPr>
          <w:rFonts w:cs="Times New Roman"/>
          <w:szCs w:val="20"/>
        </w:rPr>
        <w:t xml:space="preserve">-test) </w:t>
      </w:r>
      <w:r w:rsidR="00D253F2" w:rsidRPr="000A5C74">
        <w:rPr>
          <w:rFonts w:cs="Times New Roman"/>
          <w:szCs w:val="20"/>
        </w:rPr>
        <w:t xml:space="preserve">between iterations using a </w:t>
      </w:r>
      <w:r w:rsidR="007D72B6" w:rsidRPr="000A5C74">
        <w:rPr>
          <w:rFonts w:cs="Times New Roman"/>
          <w:szCs w:val="20"/>
        </w:rPr>
        <w:t>Bonferroni correction</w:t>
      </w:r>
      <w:r w:rsidR="00580C5E" w:rsidRPr="000A5C74">
        <w:rPr>
          <w:rFonts w:cs="Times New Roman"/>
          <w:szCs w:val="20"/>
        </w:rPr>
        <w:t>.</w:t>
      </w:r>
    </w:p>
    <w:p w:rsidR="00756FD8" w:rsidRPr="0092100A" w:rsidRDefault="007576EC">
      <w:pPr>
        <w:pStyle w:val="Heading2"/>
        <w:spacing w:after="120"/>
        <w:jc w:val="both"/>
        <w:rPr>
          <w:ins w:id="365" w:author="Blair Hu" w:date="2018-01-04T15:05:00Z"/>
          <w:szCs w:val="20"/>
          <w:rPrChange w:id="366" w:author="Blair Hu" w:date="2018-01-04T16:24:00Z">
            <w:rPr>
              <w:ins w:id="367" w:author="Blair Hu" w:date="2018-01-04T15:05:00Z"/>
              <w:color w:val="C00000"/>
              <w:szCs w:val="20"/>
            </w:rPr>
          </w:rPrChange>
        </w:rPr>
        <w:pPrChange w:id="368" w:author="Blair Hu" w:date="2018-01-04T15:05:00Z">
          <w:pPr>
            <w:spacing w:after="120"/>
            <w:jc w:val="both"/>
          </w:pPr>
        </w:pPrChange>
      </w:pPr>
      <w:ins w:id="369" w:author="Blair Hu" w:date="2017-12-18T11:00:00Z">
        <w:r w:rsidRPr="005A1CA8">
          <w:rPr>
            <w:szCs w:val="20"/>
          </w:rPr>
          <w:t xml:space="preserve">Preliminary </w:t>
        </w:r>
      </w:ins>
      <w:ins w:id="370" w:author="Blair Hu" w:date="2018-01-02T22:49:00Z">
        <w:r w:rsidR="005C70A9" w:rsidRPr="0092100A">
          <w:rPr>
            <w:szCs w:val="20"/>
            <w:rPrChange w:id="371" w:author="Blair Hu" w:date="2018-01-04T16:24:00Z">
              <w:rPr>
                <w:b/>
                <w:color w:val="C00000"/>
                <w:szCs w:val="20"/>
              </w:rPr>
            </w:rPrChange>
          </w:rPr>
          <w:t xml:space="preserve">application to </w:t>
        </w:r>
      </w:ins>
      <w:ins w:id="372" w:author="Blair Hu" w:date="2018-01-04T20:52:00Z">
        <w:r w:rsidR="00C86330">
          <w:rPr>
            <w:szCs w:val="20"/>
          </w:rPr>
          <w:t xml:space="preserve">controlling a </w:t>
        </w:r>
      </w:ins>
      <w:ins w:id="373" w:author="Blair Hu" w:date="2018-01-02T22:49:00Z">
        <w:r w:rsidR="005C70A9" w:rsidRPr="0092100A">
          <w:rPr>
            <w:szCs w:val="20"/>
            <w:rPrChange w:id="374" w:author="Blair Hu" w:date="2018-01-04T16:24:00Z">
              <w:rPr>
                <w:b/>
                <w:color w:val="C00000"/>
                <w:szCs w:val="20"/>
              </w:rPr>
            </w:rPrChange>
          </w:rPr>
          <w:t>p</w:t>
        </w:r>
      </w:ins>
      <w:ins w:id="375" w:author="Blair Hu" w:date="2018-01-02T22:50:00Z">
        <w:r w:rsidR="00C86330" w:rsidRPr="00E92C65">
          <w:rPr>
            <w:szCs w:val="20"/>
          </w:rPr>
          <w:t>owered leg prosthesis</w:t>
        </w:r>
      </w:ins>
    </w:p>
    <w:p w:rsidR="00756FD8" w:rsidRPr="005A1CA8" w:rsidRDefault="00756FD8">
      <w:pPr>
        <w:rPr>
          <w:ins w:id="376" w:author="Blair Hu" w:date="2017-12-18T11:00:00Z"/>
          <w:b/>
        </w:rPr>
        <w:pPrChange w:id="377" w:author="Blair Hu" w:date="2018-01-04T15:05:00Z">
          <w:pPr>
            <w:spacing w:after="120"/>
            <w:jc w:val="both"/>
          </w:pPr>
        </w:pPrChange>
      </w:pPr>
      <w:ins w:id="378" w:author="Blair Hu" w:date="2018-01-04T15:05:00Z">
        <w:r w:rsidRPr="00756FD8">
          <w:rPr>
            <w:b/>
            <w:rPrChange w:id="379" w:author="Blair Hu" w:date="2018-01-04T15:05:00Z">
              <w:rPr/>
            </w:rPrChange>
          </w:rPr>
          <w:t>2.5.1</w:t>
        </w:r>
        <w:r w:rsidRPr="005A1CA8">
          <w:rPr>
            <w:b/>
          </w:rPr>
          <w:tab/>
        </w:r>
        <w:r>
          <w:rPr>
            <w:b/>
          </w:rPr>
          <w:t>Experimental protocol</w:t>
        </w:r>
      </w:ins>
    </w:p>
    <w:p w:rsidR="007E6FEA" w:rsidRDefault="00602225" w:rsidP="007B59C6">
      <w:pPr>
        <w:spacing w:after="120"/>
        <w:jc w:val="both"/>
        <w:rPr>
          <w:ins w:id="380" w:author="Blair Hu" w:date="2018-01-04T16:25:00Z"/>
          <w:rFonts w:cs="Times New Roman"/>
          <w:szCs w:val="20"/>
        </w:rPr>
      </w:pPr>
      <w:ins w:id="381" w:author="Blair Hu" w:date="2018-01-04T14:17:00Z">
        <w:r>
          <w:rPr>
            <w:rFonts w:cs="Times New Roman"/>
            <w:szCs w:val="20"/>
          </w:rPr>
          <w:t xml:space="preserve">One individual with a </w:t>
        </w:r>
      </w:ins>
      <w:ins w:id="382" w:author="Blair Hu" w:date="2018-01-04T16:13:00Z">
        <w:r w:rsidR="003C13F4">
          <w:rPr>
            <w:rFonts w:cs="Times New Roman"/>
            <w:szCs w:val="20"/>
          </w:rPr>
          <w:t>left traumatic</w:t>
        </w:r>
      </w:ins>
      <w:ins w:id="383" w:author="Blair Hu" w:date="2018-01-04T14:17:00Z">
        <w:r>
          <w:rPr>
            <w:rFonts w:cs="Times New Roman"/>
            <w:szCs w:val="20"/>
          </w:rPr>
          <w:t xml:space="preserve"> above-knee amputation </w:t>
        </w:r>
      </w:ins>
      <w:ins w:id="384" w:author="Blair Hu" w:date="2018-01-04T14:24:00Z">
        <w:r w:rsidR="00740991">
          <w:rPr>
            <w:rFonts w:cs="Times New Roman"/>
            <w:szCs w:val="20"/>
          </w:rPr>
          <w:t>(</w:t>
        </w:r>
      </w:ins>
      <w:ins w:id="385" w:author="Blair Hu" w:date="2018-01-04T16:12:00Z">
        <w:r w:rsidR="003F6E44">
          <w:rPr>
            <w:rFonts w:cs="Times New Roman"/>
            <w:szCs w:val="20"/>
          </w:rPr>
          <w:t xml:space="preserve">59 years, </w:t>
        </w:r>
      </w:ins>
      <w:ins w:id="386" w:author="Blair Hu" w:date="2018-01-04T16:13:00Z">
        <w:r w:rsidR="003F6E44">
          <w:rPr>
            <w:rFonts w:cs="Times New Roman"/>
            <w:szCs w:val="20"/>
          </w:rPr>
          <w:t xml:space="preserve">48 years post-amputation, 83.9 kg, </w:t>
        </w:r>
      </w:ins>
      <w:ins w:id="387" w:author="Blair Hu" w:date="2018-01-04T14:24:00Z">
        <w:r w:rsidR="00740991">
          <w:rPr>
            <w:rFonts w:cs="Times New Roman"/>
            <w:szCs w:val="20"/>
          </w:rPr>
          <w:t xml:space="preserve">Medicare K3 functional level) </w:t>
        </w:r>
      </w:ins>
      <w:ins w:id="388" w:author="Blair Hu" w:date="2018-01-04T14:17:00Z">
        <w:r>
          <w:rPr>
            <w:rFonts w:cs="Times New Roman"/>
            <w:szCs w:val="20"/>
          </w:rPr>
          <w:t xml:space="preserve">gave written informed consent to participate in this study. </w:t>
        </w:r>
      </w:ins>
      <w:ins w:id="389" w:author="Blair Hu" w:date="2018-01-04T14:24:00Z">
        <w:r w:rsidR="00740991">
          <w:rPr>
            <w:rFonts w:cs="Times New Roman"/>
            <w:szCs w:val="20"/>
          </w:rPr>
          <w:t xml:space="preserve">The user </w:t>
        </w:r>
      </w:ins>
      <w:ins w:id="390" w:author="Blair Hu" w:date="2018-01-04T14:20:00Z">
        <w:r>
          <w:rPr>
            <w:rFonts w:cs="Times New Roman"/>
            <w:szCs w:val="20"/>
          </w:rPr>
          <w:t xml:space="preserve">was fitted to the </w:t>
        </w:r>
      </w:ins>
      <w:ins w:id="391" w:author="Blair Hu" w:date="2018-01-05T12:43:00Z">
        <w:r w:rsidR="00E92C65">
          <w:rPr>
            <w:rFonts w:cs="Times New Roman"/>
            <w:szCs w:val="20"/>
          </w:rPr>
          <w:t xml:space="preserve">Vanderbilt </w:t>
        </w:r>
      </w:ins>
      <w:ins w:id="392" w:author="Blair Hu" w:date="2018-01-04T14:20:00Z">
        <w:r>
          <w:rPr>
            <w:rFonts w:cs="Times New Roman"/>
            <w:szCs w:val="20"/>
          </w:rPr>
          <w:t xml:space="preserve">powered knee-ankle </w:t>
        </w:r>
        <w:r w:rsidRPr="00C97B77">
          <w:rPr>
            <w:rFonts w:cs="Times New Roman"/>
            <w:szCs w:val="20"/>
          </w:rPr>
          <w:t>prosthesis</w:t>
        </w:r>
      </w:ins>
      <w:ins w:id="393" w:author="Blair Hu" w:date="2018-01-04T14:25:00Z">
        <w:r w:rsidR="00F2088B" w:rsidRPr="00C97B77">
          <w:rPr>
            <w:rFonts w:cs="Times New Roman"/>
            <w:szCs w:val="20"/>
          </w:rPr>
          <w:t xml:space="preserve"> </w:t>
        </w:r>
      </w:ins>
      <w:ins w:id="394" w:author="Blair Hu" w:date="2018-01-05T12:42:00Z">
        <w:r w:rsidR="00E92C65" w:rsidRPr="00E92C65">
          <w:rPr>
            <w:rFonts w:cs="Times New Roman"/>
            <w:szCs w:val="20"/>
            <w:rPrChange w:id="395" w:author="Blair Hu" w:date="2018-01-05T12:43:00Z">
              <w:rPr>
                <w:rFonts w:cs="Times New Roman"/>
                <w:szCs w:val="20"/>
                <w:highlight w:val="yellow"/>
              </w:rPr>
            </w:rPrChange>
          </w:rPr>
          <w:fldChar w:fldCharType="begin" w:fldLock="1"/>
        </w:r>
      </w:ins>
      <w:r w:rsidR="00E92C65" w:rsidRPr="00E92C65">
        <w:rPr>
          <w:rFonts w:cs="Times New Roman"/>
          <w:szCs w:val="20"/>
          <w:rPrChange w:id="396" w:author="Blair Hu" w:date="2018-01-05T12:43:00Z">
            <w:rPr>
              <w:rFonts w:cs="Times New Roman"/>
              <w:szCs w:val="20"/>
              <w:highlight w:val="yellow"/>
            </w:rPr>
          </w:rPrChange>
        </w:rPr>
        <w:instrText>ADDIN CSL_CITATION { "citationItems" : [ { "id" : "ITEM-1", "itemData" : { "DOI" : "10.1109/TBME.2009.2034734", "ISSN" : "0018-9294", "PMID" : "19846361", "abstract" : "This paper describes a control architecture and intent recognition approach for the real-time supervisory control of a powered lower limb prosthesis. The approach infers user intent to stand, sit, or walk, by recognizing patterns in prosthesis sensor data in real time, without the need for instrumentation of the sound-side leg. Specifically, the intent recognizer utilizes time-based features extracted from frames of prosthesis signals, which are subsequently reduced to a lower dimensionality (for computational efficiency). These data are initially used to train intent models, which classify the patterns as standing, sitting, or walking. The trained models are subsequently used to infer the user's intent in real time. In addition to describing the generalized control approach, this paper describes the implementation of this approach on a single unilateral transfemoral amputee subject and demonstrates via experiments the effectiveness of the approach. In the real-time supervisory control experiments, the intent recognizer identified all 90 activity-mode transitions, switching the underlying middle-level controllers without any perceivable delay by the user. The intent recognizer also identified six activity-mode transitions, which were not intended by the user. Due to the intentional overlapping functionality of the middle-level controllers, the incorrect classifications neither caused problems in functionality, nor were perceived by the user.", "author" : [ { "dropping-particle" : "", "family" : "Varol", "given" : "H.A.", "non-dropping-particle" : "", "parse-names" : false, "suffix" : "" }, { "dropping-particle" : "", "family" : "Sup", "given" : "F.", "non-dropping-particle" : "", "parse-names" : false, "suffix" : "" }, { "dropping-particle" : "", "family" : "Goldfarb", "given" : "M.", "non-dropping-particle" : "", "parse-names" : false, "suffix" : "" } ], "container-title" : "IEEE Transactions on Biomedical Engineering", "id" : "ITEM-1", "issue" : "3", "issued" : { "date-parts" : [ [ "2010", "3" ] ] }, "page" : "542-551", "title" : "Multiclass Real-Time Intent Recognition of a Powered Lower Limb Prosthesis", "type" : "article-journal", "volume" : "57" }, "uris" : [ "http://www.mendeley.com/documents/?uuid=f1ea5567-1ff3-3e74-a193-b8e6deec9012" ] } ], "mendeley" : { "formattedCitation" : "(Varol et al., 2010)", "plainTextFormattedCitation" : "(Varol et al., 2010)", "previouslyFormattedCitation" : "(Varol et al., 2010)" }, "properties" : {  }, "schema" : "https://github.com/citation-style-language/schema/raw/master/csl-citation.json" }</w:instrText>
      </w:r>
      <w:r w:rsidR="00E92C65" w:rsidRPr="00E92C65">
        <w:rPr>
          <w:rFonts w:cs="Times New Roman"/>
          <w:szCs w:val="20"/>
          <w:rPrChange w:id="397" w:author="Blair Hu" w:date="2018-01-05T12:43:00Z">
            <w:rPr>
              <w:rFonts w:cs="Times New Roman"/>
              <w:szCs w:val="20"/>
              <w:highlight w:val="yellow"/>
            </w:rPr>
          </w:rPrChange>
        </w:rPr>
        <w:fldChar w:fldCharType="separate"/>
      </w:r>
      <w:r w:rsidR="00E92C65" w:rsidRPr="00E92C65">
        <w:rPr>
          <w:rFonts w:cs="Times New Roman"/>
          <w:noProof/>
          <w:szCs w:val="20"/>
          <w:rPrChange w:id="398" w:author="Blair Hu" w:date="2018-01-05T12:43:00Z">
            <w:rPr>
              <w:rFonts w:cs="Times New Roman"/>
              <w:noProof/>
              <w:szCs w:val="20"/>
              <w:highlight w:val="yellow"/>
            </w:rPr>
          </w:rPrChange>
        </w:rPr>
        <w:t>(Varol et al., 2010)</w:t>
      </w:r>
      <w:ins w:id="399" w:author="Blair Hu" w:date="2018-01-05T12:42:00Z">
        <w:r w:rsidR="00E92C65" w:rsidRPr="00E92C65">
          <w:rPr>
            <w:rFonts w:cs="Times New Roman"/>
            <w:szCs w:val="20"/>
            <w:rPrChange w:id="400" w:author="Blair Hu" w:date="2018-01-05T12:43:00Z">
              <w:rPr>
                <w:rFonts w:cs="Times New Roman"/>
                <w:szCs w:val="20"/>
                <w:highlight w:val="yellow"/>
              </w:rPr>
            </w:rPrChange>
          </w:rPr>
          <w:fldChar w:fldCharType="end"/>
        </w:r>
      </w:ins>
      <w:ins w:id="401" w:author="Blair Hu" w:date="2018-01-04T14:20:00Z">
        <w:r>
          <w:rPr>
            <w:rFonts w:cs="Times New Roman"/>
            <w:szCs w:val="20"/>
          </w:rPr>
          <w:t xml:space="preserve"> by a certified prosthetis</w:t>
        </w:r>
      </w:ins>
      <w:ins w:id="402" w:author="Blair Hu" w:date="2018-01-04T14:21:00Z">
        <w:r>
          <w:rPr>
            <w:rFonts w:cs="Times New Roman"/>
            <w:szCs w:val="20"/>
          </w:rPr>
          <w:t>t and was experienced walking with the device</w:t>
        </w:r>
      </w:ins>
      <w:ins w:id="403" w:author="Blair Hu" w:date="2018-01-04T15:52:00Z">
        <w:r w:rsidR="003E460B">
          <w:rPr>
            <w:rFonts w:cs="Times New Roman"/>
            <w:szCs w:val="20"/>
          </w:rPr>
          <w:t xml:space="preserve"> (minimum of 5 hours)</w:t>
        </w:r>
      </w:ins>
      <w:ins w:id="404" w:author="Blair Hu" w:date="2018-01-05T12:42:00Z">
        <w:r w:rsidR="00E92C65">
          <w:rPr>
            <w:rFonts w:cs="Times New Roman"/>
            <w:szCs w:val="20"/>
          </w:rPr>
          <w:t xml:space="preserve"> </w:t>
        </w:r>
        <w:r w:rsidR="00E92C65">
          <w:rPr>
            <w:rFonts w:cs="Times New Roman"/>
            <w:szCs w:val="20"/>
          </w:rPr>
          <w:fldChar w:fldCharType="begin" w:fldLock="1"/>
        </w:r>
      </w:ins>
      <w:ins w:id="405" w:author="Blair Hu" w:date="2018-01-05T12:43:00Z">
        <w:r w:rsidR="00E92C65">
          <w:rPr>
            <w:rFonts w:cs="Times New Roman"/>
            <w:szCs w:val="20"/>
          </w:rPr>
          <w:instrText>ADDIN CSL_CITATION { "citationItems" : [ { "id" : "ITEM-1", "itemData" : { "DOI" : "10.1371/journal.pone.0099387", "ISSN" : "1932-6203", "PMID" : "24914674", "abstract" : "Lower limb prostheses that can generate net positive mechanical work may restore more ambulation modes to amputees. However, configuration of these devices imposes an additional burden on clinicians relative to conventional prostheses; devices for transfemoral amputees that require configuration of both a knee and an ankle joint are especially challenging. In this paper, we present an approach to configuring such powered devices. We developed modified intrinsic control strategies--which mimic the behavior of biological joints, depend on instantaneous loads within the prosthesis, or set impedance based on values from previous states, as well as a set of starting configuration parameters. We developed tables that include a list of desired clinical gait kinematics and the parameter modifications necessary to alter them. Our approach was implemented for a powered knee and ankle prosthesis in five ambulation modes (level-ground walking, ramp ascent/descent, and stair ascent/descent). The strategies and set of starting configuration parameters were developed using data from three individuals with unilateral transfemoral amputations who had previous experience using the device; this approach was then tested on three novice unilateral transfemoral amputees. Only 17% of the total number of parameters (i.e., 24 of the 140) had to be independently adjusted for each novice user to achieve all five ambulation modes and the initial accommodation period (i.e., time to configure the device for all modes) was reduced by 56%, to 5 hours or less. This approach and subsequent reduction in configuration time may help translate powered prostheses into a viable clinical option where amputees can more quickly appreciate the benefits such devices can provide.", "author" : [ { "dropping-particle" : "", "family" : "Simon", "given" : "Ann M", "non-dropping-particle" : "", "parse-names" : false, "suffix" : "" }, { "dropping-particle" : "", "family" : "Ingraham", "given" : "Kimberly a", "non-dropping-particle" : "", "parse-names" : false, "suffix" : "" }, { "dropping-particle" : "", "family" : "Fey", "given" : "Nicholas P", "non-dropping-particle" : "", "parse-names" : false, "suffix" : "" }, { "dropping-particle" : "", "family" : "Finucane", "given" : "Suzanne B", "non-dropping-particle" : "", "parse-names" : false, "suffix" : "" }, { "dropping-particle" : "", "family" : "Lipschutz", "given" : "Robert D", "non-dropping-particle" : "", "parse-names" : false, "suffix" : "" }, { "dropping-particle" : "", "family" : "Young", "given" : "Aaron J", "non-dropping-particle" : "", "parse-names" : false, "suffix" : "" }, { "dropping-particle" : "", "family" : "Hargrove", "given" : "Levi J", "non-dropping-particle" : "", "parse-names" : false, "suffix" : "" } ], "container-title" : "PloS one", "id" : "ITEM-1", "issue" : "6", "issued" : { "date-parts" : [ [ "2014", "1" ] ] }, "page" : "e99387", "title" : "Configuring a powered knee and ankle prosthesis for transfemoral amputees within five specific ambulation modes.", "type" : "article-journal", "volume" : "9" }, "uris" : [ "http://www.mendeley.com/documents/?uuid=97e7dd00-86b7-446a-b184-cc4492894acc" ] } ], "mendeley" : { "formattedCitation" : "(Ann M Simon et al., 2014)", "manualFormatting" : "(Simon et al., 2014)", "plainTextFormattedCitation" : "(Ann M Simon et al., 2014)", "previouslyFormattedCitation" : "(Ann M Simon et al., 2014)" }, "properties" : {  }, "schema" : "https://github.com/citation-style-language/schema/raw/master/csl-citation.json" }</w:instrText>
        </w:r>
      </w:ins>
      <w:del w:id="406" w:author="Blair Hu" w:date="2018-01-05T12:43:00Z">
        <w:r w:rsidR="00E92C65" w:rsidDel="00E92C65">
          <w:rPr>
            <w:rFonts w:cs="Times New Roman"/>
            <w:szCs w:val="20"/>
          </w:rPr>
          <w:delInstrText>ADDIN CSL_CITATION { "citationItems" : [ { "id" : "ITEM-1", "itemData" : { "DOI" : "10.1371/journal.pone.0099387", "ISSN" : "1932-6203", "PMID" : "24914674", "abstract" : "Lower limb prostheses that can generate net positive mechanical work may restore more ambulation modes to amputees. However, configuration of these devices imposes an additional burden on clinicians relative to conventional prostheses; devices for transfemoral amputees that require configuration of both a knee and an ankle joint are especially challenging. In this paper, we present an approach to configuring such powered devices. We developed modified intrinsic control strategies--which mimic the behavior of biological joints, depend on instantaneous loads within the prosthesis, or set impedance based on values from previous states, as well as a set of starting configuration parameters. We developed tables that include a list of desired clinical gait kinematics and the parameter modifications necessary to alter them. Our approach was implemented for a powered knee and ankle prosthesis in five ambulation modes (level-ground walking, ramp ascent/descent, and stair ascent/descent). The strategies and set of starting configuration parameters were developed using data from three individuals with unilateral transfemoral amputations who had previous experience using the device; this approach was then tested on three novice unilateral transfemoral amputees. Only 17% of the total number of parameters (i.e., 24 of the 140) had to be independently adjusted for each novice user to achieve all five ambulation modes and the initial accommodation period (i.e., time to configure the device for all modes) was reduced by 56%, to 5 hours or less. This approach and subsequent reduction in configuration time may help translate powered prostheses into a viable clinical option where amputees can more quickly appreciate the benefits such devices can provide.", "author" : [ { "dropping-particle" : "", "family" : "Simon", "given" : "Ann M", "non-dropping-particle" : "", "parse-names" : false, "suffix" : "" }, { "dropping-particle" : "", "family" : "Ingraham", "given" : "Kimberly a", "non-dropping-particle" : "", "parse-names" : false, "suffix" : "" }, { "dropping-particle" : "", "family" : "Fey", "given" : "Nicholas P", "non-dropping-particle" : "", "parse-names" : false, "suffix" : "" }, { "dropping-particle" : "", "family" : "Finucane", "given" : "Suzanne B", "non-dropping-particle" : "", "parse-names" : false, "suffix" : "" }, { "dropping-particle" : "", "family" : "Lipschutz", "given" : "Robert D", "non-dropping-particle" : "", "parse-names" : false, "suffix" : "" }, { "dropping-particle" : "", "family" : "Young", "given" : "Aaron J", "non-dropping-particle" : "", "parse-names" : false, "suffix" : "" }, { "dropping-particle" : "", "family" : "Hargrove", "given" : "Levi J", "non-dropping-particle" : "", "parse-names" : false, "suffix" : "" } ], "container-title" : "PloS one", "id" : "ITEM-1", "issue" : "6", "issued" : { "date-parts" : [ [ "2014", "1" ] ] }, "page" : "e99387", "title" : "Configuring a powered knee and ankle prosthesis for transfemoral amputees within five specific ambulation modes.", "type" : "article-journal", "volume" : "9" }, "uris" : [ "http://www.mendeley.com/documents/?uuid=97e7dd00-86b7-446a-b184-cc4492894acc" ] } ], "mendeley" : { "formattedCitation" : "(Ann M Simon et al., 2014)", "plainTextFormattedCitation" : "(Ann M Simon et al., 2014)", "previouslyFormattedCitation" : "(Ann M Simon et al., 2014)" }, "properties" : {  }, "schema" : "https://github.com/citation-style-language/schema/raw/master/csl-citation.json" }</w:delInstrText>
        </w:r>
      </w:del>
      <w:r w:rsidR="00E92C65">
        <w:rPr>
          <w:rFonts w:cs="Times New Roman"/>
          <w:szCs w:val="20"/>
        </w:rPr>
        <w:fldChar w:fldCharType="separate"/>
      </w:r>
      <w:r w:rsidR="00E92C65" w:rsidRPr="00E92C65">
        <w:rPr>
          <w:rFonts w:cs="Times New Roman"/>
          <w:noProof/>
          <w:szCs w:val="20"/>
        </w:rPr>
        <w:t>(</w:t>
      </w:r>
      <w:del w:id="407" w:author="Blair Hu" w:date="2018-01-05T12:42:00Z">
        <w:r w:rsidR="00E92C65" w:rsidRPr="00E92C65" w:rsidDel="00E92C65">
          <w:rPr>
            <w:rFonts w:cs="Times New Roman"/>
            <w:noProof/>
            <w:szCs w:val="20"/>
          </w:rPr>
          <w:delText>Ann M</w:delText>
        </w:r>
      </w:del>
      <w:del w:id="408" w:author="Blair Hu" w:date="2018-01-05T12:43:00Z">
        <w:r w:rsidR="00E92C65" w:rsidRPr="00E92C65" w:rsidDel="00E92C65">
          <w:rPr>
            <w:rFonts w:cs="Times New Roman"/>
            <w:noProof/>
            <w:szCs w:val="20"/>
          </w:rPr>
          <w:delText xml:space="preserve"> </w:delText>
        </w:r>
      </w:del>
      <w:r w:rsidR="00E92C65" w:rsidRPr="00E92C65">
        <w:rPr>
          <w:rFonts w:cs="Times New Roman"/>
          <w:noProof/>
          <w:szCs w:val="20"/>
        </w:rPr>
        <w:t>Simon et al., 2014)</w:t>
      </w:r>
      <w:ins w:id="409" w:author="Blair Hu" w:date="2018-01-05T12:42:00Z">
        <w:r w:rsidR="00E92C65">
          <w:rPr>
            <w:rFonts w:cs="Times New Roman"/>
            <w:szCs w:val="20"/>
          </w:rPr>
          <w:fldChar w:fldCharType="end"/>
        </w:r>
      </w:ins>
      <w:ins w:id="410" w:author="Blair Hu" w:date="2018-01-04T14:21:00Z">
        <w:r>
          <w:rPr>
            <w:rFonts w:cs="Times New Roman"/>
            <w:szCs w:val="20"/>
          </w:rPr>
          <w:t xml:space="preserve">. </w:t>
        </w:r>
      </w:ins>
      <w:ins w:id="411" w:author="Blair Hu" w:date="2018-01-04T14:55:00Z">
        <w:r w:rsidR="00F51789">
          <w:rPr>
            <w:rFonts w:cs="Times New Roman"/>
            <w:szCs w:val="20"/>
          </w:rPr>
          <w:t xml:space="preserve">During data collection, the experimenter manually triggered the powered prosthesis into the correct mode as the user </w:t>
        </w:r>
      </w:ins>
      <w:ins w:id="412" w:author="Blair Hu" w:date="2018-01-04T14:57:00Z">
        <w:r w:rsidR="00E914DD">
          <w:rPr>
            <w:rFonts w:cs="Times New Roman"/>
            <w:szCs w:val="20"/>
          </w:rPr>
          <w:t>performed tasks including</w:t>
        </w:r>
        <w:r w:rsidR="007B29FE">
          <w:rPr>
            <w:rFonts w:cs="Times New Roman"/>
            <w:szCs w:val="20"/>
          </w:rPr>
          <w:t xml:space="preserve"> </w:t>
        </w:r>
      </w:ins>
      <w:ins w:id="413" w:author="Blair Hu" w:date="2018-01-04T15:53:00Z">
        <w:r w:rsidR="008200D7">
          <w:rPr>
            <w:rFonts w:cs="Times New Roman"/>
            <w:szCs w:val="20"/>
          </w:rPr>
          <w:t xml:space="preserve">shuffling while standing and </w:t>
        </w:r>
      </w:ins>
      <w:ins w:id="414" w:author="Blair Hu" w:date="2018-01-04T14:59:00Z">
        <w:r w:rsidR="00D76032">
          <w:rPr>
            <w:rFonts w:cs="Times New Roman"/>
            <w:szCs w:val="20"/>
          </w:rPr>
          <w:t>walking on l</w:t>
        </w:r>
        <w:r w:rsidR="008200D7">
          <w:rPr>
            <w:rFonts w:cs="Times New Roman"/>
            <w:szCs w:val="20"/>
          </w:rPr>
          <w:t>evel ground and ascending</w:t>
        </w:r>
      </w:ins>
      <w:ins w:id="415" w:author="Blair Hu" w:date="2018-01-05T12:26:00Z">
        <w:r w:rsidR="00F100AB">
          <w:rPr>
            <w:rFonts w:cs="Times New Roman"/>
            <w:szCs w:val="20"/>
          </w:rPr>
          <w:t>/</w:t>
        </w:r>
      </w:ins>
      <w:ins w:id="416" w:author="Blair Hu" w:date="2018-01-04T14:59:00Z">
        <w:r w:rsidR="008200D7">
          <w:rPr>
            <w:rFonts w:cs="Times New Roman"/>
            <w:szCs w:val="20"/>
          </w:rPr>
          <w:t>descending stairs</w:t>
        </w:r>
        <w:r w:rsidR="00D76032">
          <w:rPr>
            <w:rFonts w:cs="Times New Roman"/>
            <w:szCs w:val="20"/>
          </w:rPr>
          <w:t xml:space="preserve"> and ramps</w:t>
        </w:r>
      </w:ins>
      <w:ins w:id="417" w:author="Blair Hu" w:date="2018-01-04T15:53:00Z">
        <w:r w:rsidR="008200D7">
          <w:rPr>
            <w:rFonts w:cs="Times New Roman"/>
            <w:szCs w:val="20"/>
          </w:rPr>
          <w:t xml:space="preserve">. To add variability to these movements, </w:t>
        </w:r>
      </w:ins>
      <w:ins w:id="418" w:author="Blair Hu" w:date="2018-01-04T15:54:00Z">
        <w:r w:rsidR="008200D7">
          <w:rPr>
            <w:rFonts w:cs="Times New Roman"/>
            <w:szCs w:val="20"/>
          </w:rPr>
          <w:t xml:space="preserve">the subject was instructed to </w:t>
        </w:r>
      </w:ins>
      <w:ins w:id="419" w:author="Blair Hu" w:date="2018-01-04T14:59:00Z">
        <w:r w:rsidR="008200D7">
          <w:rPr>
            <w:rFonts w:cs="Times New Roman"/>
            <w:szCs w:val="20"/>
          </w:rPr>
          <w:t xml:space="preserve">vary walking </w:t>
        </w:r>
        <w:r w:rsidR="00D76032">
          <w:rPr>
            <w:rFonts w:cs="Times New Roman"/>
            <w:szCs w:val="20"/>
          </w:rPr>
          <w:t>speed</w:t>
        </w:r>
      </w:ins>
      <w:ins w:id="420" w:author="Blair Hu" w:date="2018-01-04T15:54:00Z">
        <w:r w:rsidR="008200D7">
          <w:rPr>
            <w:rFonts w:cs="Times New Roman"/>
            <w:szCs w:val="20"/>
          </w:rPr>
          <w:t xml:space="preserve">, include pauses, modify </w:t>
        </w:r>
      </w:ins>
      <w:ins w:id="421" w:author="Blair Hu" w:date="2018-01-04T14:59:00Z">
        <w:r w:rsidR="00D76032">
          <w:rPr>
            <w:rFonts w:cs="Times New Roman"/>
            <w:szCs w:val="20"/>
          </w:rPr>
          <w:t xml:space="preserve">step length, </w:t>
        </w:r>
      </w:ins>
      <w:ins w:id="422" w:author="Blair Hu" w:date="2018-01-04T15:54:00Z">
        <w:r w:rsidR="008200D7">
          <w:rPr>
            <w:rFonts w:cs="Times New Roman"/>
            <w:szCs w:val="20"/>
          </w:rPr>
          <w:t xml:space="preserve">use different </w:t>
        </w:r>
      </w:ins>
      <w:ins w:id="423" w:author="Blair Hu" w:date="2018-01-04T15:01:00Z">
        <w:r w:rsidR="00E914DD">
          <w:rPr>
            <w:rFonts w:cs="Times New Roman"/>
            <w:szCs w:val="20"/>
          </w:rPr>
          <w:t>angle</w:t>
        </w:r>
      </w:ins>
      <w:ins w:id="424" w:author="Blair Hu" w:date="2018-01-04T15:54:00Z">
        <w:r w:rsidR="008200D7">
          <w:rPr>
            <w:rFonts w:cs="Times New Roman"/>
            <w:szCs w:val="20"/>
          </w:rPr>
          <w:t>s</w:t>
        </w:r>
      </w:ins>
      <w:ins w:id="425" w:author="Blair Hu" w:date="2018-01-04T15:01:00Z">
        <w:r w:rsidR="00E914DD">
          <w:rPr>
            <w:rFonts w:cs="Times New Roman"/>
            <w:szCs w:val="20"/>
          </w:rPr>
          <w:t xml:space="preserve"> of approach, </w:t>
        </w:r>
      </w:ins>
      <w:ins w:id="426" w:author="Blair Hu" w:date="2018-01-04T14:59:00Z">
        <w:r w:rsidR="00D76032">
          <w:rPr>
            <w:rFonts w:cs="Times New Roman"/>
            <w:szCs w:val="20"/>
          </w:rPr>
          <w:t xml:space="preserve">and </w:t>
        </w:r>
      </w:ins>
      <w:ins w:id="427" w:author="Blair Hu" w:date="2018-01-04T15:54:00Z">
        <w:r w:rsidR="008200D7">
          <w:rPr>
            <w:rFonts w:cs="Times New Roman"/>
            <w:szCs w:val="20"/>
          </w:rPr>
          <w:t xml:space="preserve">limit </w:t>
        </w:r>
      </w:ins>
      <w:ins w:id="428" w:author="Blair Hu" w:date="2018-01-04T14:59:00Z">
        <w:r w:rsidR="00D76032">
          <w:rPr>
            <w:rFonts w:cs="Times New Roman"/>
            <w:szCs w:val="20"/>
          </w:rPr>
          <w:t>upper body support</w:t>
        </w:r>
      </w:ins>
      <w:ins w:id="429" w:author="Blair Hu" w:date="2018-01-04T15:00:00Z">
        <w:r w:rsidR="00D76032">
          <w:rPr>
            <w:rFonts w:cs="Times New Roman"/>
            <w:szCs w:val="20"/>
          </w:rPr>
          <w:t xml:space="preserve"> (</w:t>
        </w:r>
      </w:ins>
      <w:ins w:id="430" w:author="Blair Hu" w:date="2018-01-04T15:55:00Z">
        <w:r w:rsidR="00854D2A">
          <w:rPr>
            <w:rFonts w:cs="Times New Roman"/>
            <w:i/>
            <w:szCs w:val="20"/>
          </w:rPr>
          <w:t>e.g</w:t>
        </w:r>
      </w:ins>
      <w:ins w:id="431" w:author="Blair Hu" w:date="2018-01-04T15:00:00Z">
        <w:r w:rsidR="00D76032">
          <w:rPr>
            <w:rFonts w:cs="Times New Roman"/>
            <w:i/>
            <w:szCs w:val="20"/>
          </w:rPr>
          <w:t>.</w:t>
        </w:r>
        <w:r w:rsidR="00D76032">
          <w:rPr>
            <w:rFonts w:cs="Times New Roman"/>
            <w:szCs w:val="20"/>
          </w:rPr>
          <w:t xml:space="preserve"> </w:t>
        </w:r>
      </w:ins>
      <w:ins w:id="432" w:author="Blair Hu" w:date="2018-01-04T15:55:00Z">
        <w:r w:rsidR="000F79E7">
          <w:rPr>
            <w:rFonts w:cs="Times New Roman"/>
            <w:szCs w:val="20"/>
          </w:rPr>
          <w:t xml:space="preserve">only </w:t>
        </w:r>
      </w:ins>
      <w:ins w:id="433" w:author="Blair Hu" w:date="2018-01-04T15:54:00Z">
        <w:r w:rsidR="008200D7">
          <w:rPr>
            <w:rFonts w:cs="Times New Roman"/>
            <w:szCs w:val="20"/>
          </w:rPr>
          <w:t xml:space="preserve">one </w:t>
        </w:r>
      </w:ins>
      <w:ins w:id="434" w:author="Blair Hu" w:date="2018-01-04T15:00:00Z">
        <w:r w:rsidR="00D76032">
          <w:rPr>
            <w:rFonts w:cs="Times New Roman"/>
            <w:szCs w:val="20"/>
          </w:rPr>
          <w:t>hand on railing)</w:t>
        </w:r>
      </w:ins>
      <w:ins w:id="435" w:author="Blair Hu" w:date="2018-01-04T15:02:00Z">
        <w:r w:rsidR="00E914DD">
          <w:rPr>
            <w:rFonts w:cs="Times New Roman"/>
            <w:szCs w:val="20"/>
          </w:rPr>
          <w:t xml:space="preserve">. </w:t>
        </w:r>
      </w:ins>
      <w:ins w:id="436" w:author="Blair Hu" w:date="2018-01-04T16:09:00Z">
        <w:r w:rsidR="0088564A">
          <w:rPr>
            <w:rFonts w:cs="Times New Roman"/>
            <w:szCs w:val="20"/>
          </w:rPr>
          <w:t xml:space="preserve">The user always led with the </w:t>
        </w:r>
      </w:ins>
      <w:ins w:id="437" w:author="Blair Hu" w:date="2018-01-04T16:10:00Z">
        <w:r w:rsidR="0088564A">
          <w:rPr>
            <w:rFonts w:cs="Times New Roman"/>
            <w:szCs w:val="20"/>
          </w:rPr>
          <w:t xml:space="preserve">sound side for stair ascent approaches, with the prosthesis side for stair descent approaches, and either side for ramp ascent and descent approaches. </w:t>
        </w:r>
      </w:ins>
      <w:ins w:id="438" w:author="Blair Hu" w:date="2018-01-04T14:39:00Z">
        <w:r w:rsidR="006A1046">
          <w:rPr>
            <w:rFonts w:cs="Times New Roman"/>
            <w:szCs w:val="20"/>
          </w:rPr>
          <w:t xml:space="preserve">Data from 17 mechanical sensors embedded in the prosthesis were recorded at 500 Hz including knee and ankle joint position and velocity, motor currents, prosthesis acceleration and angular velocity, calculated thigh and shank inclination angles, and axial load. </w:t>
        </w:r>
      </w:ins>
      <w:ins w:id="439" w:author="Blair Hu" w:date="2018-01-04T14:50:00Z">
        <w:r w:rsidR="002017DE">
          <w:rPr>
            <w:rFonts w:cs="Times New Roman"/>
            <w:szCs w:val="20"/>
          </w:rPr>
          <w:t xml:space="preserve">Two additional </w:t>
        </w:r>
      </w:ins>
      <w:ins w:id="440" w:author="Blair Hu" w:date="2018-01-04T14:51:00Z">
        <w:r w:rsidR="002017DE" w:rsidRPr="00EC1DEE">
          <w:rPr>
            <w:rFonts w:cs="Times New Roman"/>
            <w:szCs w:val="24"/>
          </w:rPr>
          <w:t xml:space="preserve">6-DOF (tri-axial accelerometer and gyroscope) </w:t>
        </w:r>
        <w:r w:rsidR="002017DE">
          <w:rPr>
            <w:rFonts w:cs="Times New Roman"/>
            <w:szCs w:val="24"/>
          </w:rPr>
          <w:t>IMU’s</w:t>
        </w:r>
        <w:r w:rsidR="002017DE" w:rsidRPr="00EC1DEE">
          <w:rPr>
            <w:rFonts w:cs="Times New Roman"/>
            <w:szCs w:val="24"/>
          </w:rPr>
          <w:t xml:space="preserve"> were </w:t>
        </w:r>
      </w:ins>
      <w:r w:rsidR="00510A63">
        <w:rPr>
          <w:rFonts w:cs="Times New Roman"/>
          <w:szCs w:val="24"/>
        </w:rPr>
        <w:t xml:space="preserve">worn by </w:t>
      </w:r>
      <w:ins w:id="441" w:author="Blair Hu" w:date="2018-01-04T15:04:00Z">
        <w:r w:rsidR="00872211">
          <w:rPr>
            <w:rFonts w:cs="Times New Roman"/>
            <w:szCs w:val="24"/>
          </w:rPr>
          <w:t xml:space="preserve">the </w:t>
        </w:r>
      </w:ins>
      <w:ins w:id="442" w:author="Blair Hu" w:date="2018-01-04T14:51:00Z">
        <w:r w:rsidR="002017DE" w:rsidRPr="00EC1DEE">
          <w:rPr>
            <w:rFonts w:cs="Times New Roman"/>
            <w:szCs w:val="24"/>
          </w:rPr>
          <w:t>subject</w:t>
        </w:r>
      </w:ins>
      <w:r w:rsidR="00510A63">
        <w:rPr>
          <w:rFonts w:cs="Times New Roman"/>
          <w:szCs w:val="24"/>
        </w:rPr>
        <w:t xml:space="preserve"> on the non-prosthesis</w:t>
      </w:r>
      <w:ins w:id="443" w:author="Blair Hu" w:date="2018-01-04T14:51:00Z">
        <w:r w:rsidR="002017DE" w:rsidRPr="00EC1DEE">
          <w:rPr>
            <w:rFonts w:cs="Times New Roman"/>
            <w:szCs w:val="24"/>
          </w:rPr>
          <w:t xml:space="preserve"> </w:t>
        </w:r>
      </w:ins>
      <w:r w:rsidR="000E50F1">
        <w:rPr>
          <w:rFonts w:cs="Times New Roman"/>
          <w:szCs w:val="24"/>
        </w:rPr>
        <w:t xml:space="preserve">side </w:t>
      </w:r>
      <w:ins w:id="444" w:author="Blair Hu" w:date="2018-01-04T14:51:00Z">
        <w:r w:rsidR="002017DE" w:rsidRPr="00EC1DEE">
          <w:rPr>
            <w:rFonts w:cs="Times New Roman"/>
            <w:szCs w:val="24"/>
          </w:rPr>
          <w:t>thigh and shank</w:t>
        </w:r>
      </w:ins>
      <w:ins w:id="445" w:author="Blair Hu" w:date="2018-01-04T15:04:00Z">
        <w:r w:rsidR="00872211">
          <w:rPr>
            <w:rFonts w:cs="Times New Roman"/>
            <w:szCs w:val="24"/>
          </w:rPr>
          <w:t xml:space="preserve"> </w:t>
        </w:r>
      </w:ins>
      <w:r w:rsidR="00510A63">
        <w:rPr>
          <w:rFonts w:cs="Times New Roman"/>
          <w:szCs w:val="24"/>
        </w:rPr>
        <w:t xml:space="preserve">(Figure </w:t>
      </w:r>
      <w:r w:rsidR="00B321E6">
        <w:rPr>
          <w:rFonts w:cs="Times New Roman"/>
          <w:szCs w:val="24"/>
        </w:rPr>
        <w:t>3</w:t>
      </w:r>
      <w:r w:rsidR="00510A63">
        <w:rPr>
          <w:rFonts w:cs="Times New Roman"/>
          <w:szCs w:val="24"/>
        </w:rPr>
        <w:t xml:space="preserve">) </w:t>
      </w:r>
      <w:ins w:id="446" w:author="Blair Hu" w:date="2018-01-04T14:51:00Z">
        <w:r w:rsidR="002017DE">
          <w:rPr>
            <w:rFonts w:cs="Times New Roman"/>
            <w:szCs w:val="24"/>
          </w:rPr>
          <w:t>and sampled at 25</w:t>
        </w:r>
        <w:r w:rsidR="002017DE" w:rsidRPr="00EC1DEE">
          <w:rPr>
            <w:rFonts w:cs="Times New Roman"/>
            <w:szCs w:val="24"/>
          </w:rPr>
          <w:t>0 Hz (MPU-9250; Invensense, San Jose, CA, USA).</w:t>
        </w:r>
      </w:ins>
      <w:ins w:id="447" w:author="Blair Hu" w:date="2018-01-04T14:56:00Z">
        <w:r w:rsidR="00F51789">
          <w:rPr>
            <w:rFonts w:cs="Times New Roman"/>
            <w:szCs w:val="24"/>
          </w:rPr>
          <w:t xml:space="preserve"> The locomotor activity and state (</w:t>
        </w:r>
      </w:ins>
      <w:ins w:id="448" w:author="Blair Hu" w:date="2018-01-04T15:55:00Z">
        <w:r w:rsidR="00954F86">
          <w:rPr>
            <w:rFonts w:cs="Times New Roman"/>
            <w:i/>
            <w:szCs w:val="24"/>
          </w:rPr>
          <w:t xml:space="preserve">i.e. </w:t>
        </w:r>
        <w:r w:rsidR="00954F86">
          <w:rPr>
            <w:rFonts w:cs="Times New Roman"/>
            <w:szCs w:val="24"/>
          </w:rPr>
          <w:t>phase of the gait cycle</w:t>
        </w:r>
      </w:ins>
      <w:ins w:id="449" w:author="Blair Hu" w:date="2018-01-04T14:56:00Z">
        <w:r w:rsidR="00F51789">
          <w:rPr>
            <w:rFonts w:cs="Times New Roman"/>
            <w:szCs w:val="24"/>
          </w:rPr>
          <w:t>) of the prosthesis were also recorded to label the data.</w:t>
        </w:r>
        <w:r w:rsidR="007B29FE">
          <w:rPr>
            <w:rFonts w:cs="Times New Roman"/>
            <w:szCs w:val="24"/>
          </w:rPr>
          <w:tab/>
        </w:r>
      </w:ins>
    </w:p>
    <w:p w:rsidR="007E6FEA" w:rsidRPr="007E6FEA" w:rsidRDefault="007E6FEA" w:rsidP="007B59C6">
      <w:pPr>
        <w:spacing w:after="120"/>
        <w:jc w:val="both"/>
        <w:rPr>
          <w:ins w:id="450" w:author="Blair Hu" w:date="2018-01-04T16:25:00Z"/>
          <w:rFonts w:cs="Times New Roman"/>
          <w:b/>
          <w:szCs w:val="20"/>
          <w:rPrChange w:id="451" w:author="Blair Hu" w:date="2018-01-04T16:25:00Z">
            <w:rPr>
              <w:ins w:id="452" w:author="Blair Hu" w:date="2018-01-04T16:25:00Z"/>
              <w:rFonts w:cs="Times New Roman"/>
              <w:b/>
              <w:szCs w:val="24"/>
              <w:highlight w:val="yellow"/>
            </w:rPr>
          </w:rPrChange>
        </w:rPr>
      </w:pPr>
      <w:ins w:id="453" w:author="Blair Hu" w:date="2018-01-04T16:25:00Z">
        <w:r w:rsidRPr="009D5C2B">
          <w:rPr>
            <w:rFonts w:cs="Times New Roman"/>
            <w:b/>
            <w:szCs w:val="20"/>
          </w:rPr>
          <w:t>2.5.2</w:t>
        </w:r>
        <w:r w:rsidRPr="009D5C2B">
          <w:rPr>
            <w:rFonts w:cs="Times New Roman"/>
            <w:b/>
            <w:szCs w:val="20"/>
          </w:rPr>
          <w:tab/>
          <w:t>Signal processing</w:t>
        </w:r>
      </w:ins>
    </w:p>
    <w:p w:rsidR="008A4E36" w:rsidRDefault="0071158E" w:rsidP="008A4E36">
      <w:pPr>
        <w:spacing w:after="120"/>
        <w:jc w:val="both"/>
        <w:rPr>
          <w:ins w:id="454" w:author="Blair Hu" w:date="2018-01-05T17:07:00Z"/>
          <w:rFonts w:cs="Times New Roman"/>
          <w:szCs w:val="24"/>
        </w:rPr>
      </w:pPr>
      <w:ins w:id="455" w:author="Blair Hu" w:date="2018-01-05T17:11:00Z">
        <w:r>
          <w:rPr>
            <w:rFonts w:cs="Times New Roman"/>
            <w:szCs w:val="20"/>
          </w:rPr>
          <w:t xml:space="preserve">The inclination angles of the non-prosthesis side shank and thigh were calculated </w:t>
        </w:r>
      </w:ins>
      <w:r w:rsidR="0033129F">
        <w:rPr>
          <w:rFonts w:cs="Times New Roman"/>
          <w:szCs w:val="20"/>
        </w:rPr>
        <w:t xml:space="preserve">using a complementary filter </w:t>
      </w:r>
      <w:ins w:id="456" w:author="Blair Hu" w:date="2018-01-05T17:11:00Z">
        <w:r>
          <w:rPr>
            <w:rFonts w:cs="Times New Roman"/>
            <w:szCs w:val="20"/>
          </w:rPr>
          <w:t xml:space="preserve">and added to the set of </w:t>
        </w:r>
      </w:ins>
      <w:ins w:id="457" w:author="Blair Hu" w:date="2018-01-05T17:12:00Z">
        <w:r>
          <w:rPr>
            <w:rFonts w:cs="Times New Roman"/>
            <w:szCs w:val="20"/>
          </w:rPr>
          <w:t>recorded signals</w:t>
        </w:r>
      </w:ins>
      <w:ins w:id="458" w:author="Blair Hu" w:date="2018-01-08T09:28:00Z">
        <w:r w:rsidR="00845C52">
          <w:rPr>
            <w:rFonts w:cs="Times New Roman"/>
            <w:szCs w:val="20"/>
          </w:rPr>
          <w:t xml:space="preserve"> to match inertial signals from the prosthesis side</w:t>
        </w:r>
      </w:ins>
      <w:ins w:id="459" w:author="Blair Hu" w:date="2018-01-05T17:11:00Z">
        <w:r>
          <w:rPr>
            <w:rFonts w:cs="Times New Roman"/>
            <w:szCs w:val="20"/>
          </w:rPr>
          <w:t xml:space="preserve">. </w:t>
        </w:r>
      </w:ins>
      <w:ins w:id="460" w:author="Blair Hu" w:date="2018-01-05T17:07:00Z">
        <w:r w:rsidR="008A4E36" w:rsidRPr="00E51C78">
          <w:rPr>
            <w:rFonts w:cs="Times New Roman"/>
            <w:szCs w:val="20"/>
          </w:rPr>
          <w:t xml:space="preserve">All signals were segmented into 300 ms analysis windows </w:t>
        </w:r>
      </w:ins>
      <w:r w:rsidR="000370D5">
        <w:rPr>
          <w:rFonts w:cs="Times New Roman"/>
          <w:szCs w:val="20"/>
        </w:rPr>
        <w:t>around</w:t>
      </w:r>
      <w:ins w:id="461" w:author="Blair Hu" w:date="2018-01-05T17:08:00Z">
        <w:r w:rsidR="008A4E36">
          <w:rPr>
            <w:rFonts w:cs="Times New Roman"/>
            <w:szCs w:val="20"/>
          </w:rPr>
          <w:t xml:space="preserve"> </w:t>
        </w:r>
      </w:ins>
      <w:ins w:id="462" w:author="Blair Hu" w:date="2018-01-05T17:07:00Z">
        <w:r w:rsidR="008A4E36" w:rsidRPr="00E51C78">
          <w:rPr>
            <w:rFonts w:cs="Times New Roman"/>
            <w:szCs w:val="20"/>
          </w:rPr>
          <w:t>gait event</w:t>
        </w:r>
      </w:ins>
      <w:ins w:id="463" w:author="Blair Hu" w:date="2018-01-05T17:08:00Z">
        <w:r w:rsidR="008A4E36">
          <w:rPr>
            <w:rFonts w:cs="Times New Roman"/>
            <w:szCs w:val="20"/>
          </w:rPr>
          <w:t>s</w:t>
        </w:r>
      </w:ins>
      <w:r w:rsidR="00156A67">
        <w:rPr>
          <w:rFonts w:cs="Times New Roman"/>
          <w:szCs w:val="20"/>
        </w:rPr>
        <w:t xml:space="preserve"> (</w:t>
      </w:r>
      <w:r w:rsidR="00BB1041">
        <w:rPr>
          <w:rFonts w:cs="Times New Roman"/>
          <w:i/>
          <w:szCs w:val="20"/>
        </w:rPr>
        <w:t>i.e.</w:t>
      </w:r>
      <w:r w:rsidR="00156A67">
        <w:rPr>
          <w:rFonts w:cs="Times New Roman"/>
          <w:szCs w:val="20"/>
        </w:rPr>
        <w:t xml:space="preserve"> heel contact, mid-stance, toe off, mid-swing)</w:t>
      </w:r>
      <w:ins w:id="464" w:author="Blair Hu" w:date="2018-01-05T17:07:00Z">
        <w:r w:rsidR="008A4E36" w:rsidRPr="00E51C78">
          <w:rPr>
            <w:rFonts w:cs="Times New Roman"/>
            <w:szCs w:val="20"/>
          </w:rPr>
          <w:t xml:space="preserve">. </w:t>
        </w:r>
      </w:ins>
      <w:ins w:id="465" w:author="Blair Hu" w:date="2018-01-05T17:08:00Z">
        <w:r w:rsidR="008A4E36">
          <w:rPr>
            <w:rFonts w:cs="Times New Roman"/>
            <w:szCs w:val="20"/>
          </w:rPr>
          <w:t xml:space="preserve">Features including the mean, standard deviation, maximum, minimum, initial, and final values </w:t>
        </w:r>
      </w:ins>
      <w:ins w:id="466" w:author="Blair Hu" w:date="2018-01-05T17:09:00Z">
        <w:r w:rsidR="008A4E36">
          <w:rPr>
            <w:rFonts w:cs="Times New Roman"/>
            <w:szCs w:val="20"/>
          </w:rPr>
          <w:t xml:space="preserve">were extracted from each window </w:t>
        </w:r>
      </w:ins>
      <w:ins w:id="467" w:author="Blair Hu" w:date="2018-01-05T17:07:00Z">
        <w:r w:rsidR="0033129F" w:rsidRPr="00E51C78">
          <w:rPr>
            <w:rFonts w:cs="Times New Roman"/>
            <w:szCs w:val="20"/>
          </w:rPr>
          <w:t>(6 features/channel)</w:t>
        </w:r>
      </w:ins>
      <w:r w:rsidR="0033129F">
        <w:rPr>
          <w:rFonts w:cs="Times New Roman"/>
          <w:szCs w:val="20"/>
        </w:rPr>
        <w:t xml:space="preserve"> </w:t>
      </w:r>
      <w:ins w:id="468" w:author="Blair Hu" w:date="2018-01-05T17:07:00Z">
        <w:r w:rsidR="008A4E36">
          <w:rPr>
            <w:rFonts w:cs="Times New Roman"/>
            <w:szCs w:val="20"/>
          </w:rPr>
          <w:fldChar w:fldCharType="begin" w:fldLock="1"/>
        </w:r>
        <w:r w:rsidR="008A4E36">
          <w:rPr>
            <w:rFonts w:cs="Times New Roman"/>
            <w:szCs w:val="20"/>
          </w:rPr>
          <w:instrText>ADDIN CSL_CITATION { "citationItems" : [ { "id" : "ITEM-1", "itemData" : { "DOI" : "10.1109/TBME.2009.2034734", "ISSN" : "0018-9294", "PMID" : "19846361", "abstract" : "This paper describes a control architecture and intent recognition approach for the real-time supervisory control of a powered lower limb prosthesis. The approach infers user intent to stand, sit, or walk, by recognizing patterns in prosthesis sensor data in real time, without the need for instrumentation of the sound-side leg. Specifically, the intent recognizer utilizes time-based features extracted from frames of prosthesis signals, which are subsequently reduced to a lower dimensionality (for computational efficiency). These data are initially used to train intent models, which classify the patterns as standing, sitting, or walking. The trained models are subsequently used to infer the user's intent in real time. In addition to describing the generalized control approach, this paper describes the implementation of this approach on a single unilateral transfemoral amputee subject and demonstrates via experiments the effectiveness of the approach. In the real-time supervisory control experiments, the intent recognizer identified all 90 activity-mode transitions, switching the underlying middle-level controllers without any perceivable delay by the user. The intent recognizer also identified six activity-mode transitions, which were not intended by the user. Due to the intentional overlapping functionality of the middle-level controllers, the incorrect classifications neither caused problems in functionality, nor were perceived by the user.", "author" : [ { "dropping-particle" : "", "family" : "Varol", "given" : "H.A.", "non-dropping-particle" : "", "parse-names" : false, "suffix" : "" }, { "dropping-particle" : "", "family" : "Sup", "given" : "F.", "non-dropping-particle" : "", "parse-names" : false, "suffix" : "" }, { "dropping-particle" : "", "family" : "Goldfarb", "given" : "M.", "non-dropping-particle" : "", "parse-names" : false, "suffix" : "" } ], "container-title" : "IEEE Transactions on Biomedical Engineering", "id" : "ITEM-1", "issue" : "3", "issued" : { "date-parts" : [ [ "2010", "3" ] ] }, "page" : "542-551", "title" : "Multiclass Real-Time Intent Recognition of a Powered Lower Limb Prosthesis", "type" : "article-journal", "volume" : "57" }, "uris" : [ "http://www.mendeley.com/documents/?uuid=f1ea5567-1ff3-3e74-a193-b8e6deec9012" ] } ], "mendeley" : { "formattedCitation" : "(Varol et al., 2010)", "plainTextFormattedCitation" : "(Varol et al., 2010)", "previouslyFormattedCitation" : "(Varol et al., 2010)" }, "properties" : {  }, "schema" : "https://github.com/citation-style-language/schema/raw/master/csl-citation.json" }</w:instrText>
        </w:r>
        <w:r w:rsidR="008A4E36">
          <w:rPr>
            <w:rFonts w:cs="Times New Roman"/>
            <w:szCs w:val="20"/>
          </w:rPr>
          <w:fldChar w:fldCharType="separate"/>
        </w:r>
        <w:r w:rsidR="008A4E36" w:rsidRPr="003B35C8">
          <w:rPr>
            <w:rFonts w:cs="Times New Roman"/>
            <w:noProof/>
            <w:szCs w:val="20"/>
          </w:rPr>
          <w:t>(Varol et al., 2010)</w:t>
        </w:r>
        <w:r w:rsidR="008A4E36">
          <w:rPr>
            <w:rFonts w:cs="Times New Roman"/>
            <w:szCs w:val="20"/>
          </w:rPr>
          <w:fldChar w:fldCharType="end"/>
        </w:r>
        <w:r w:rsidR="008A4E36" w:rsidRPr="00E51C78">
          <w:rPr>
            <w:rFonts w:cs="Times New Roman"/>
            <w:szCs w:val="20"/>
          </w:rPr>
          <w:t xml:space="preserve">. </w:t>
        </w:r>
      </w:ins>
      <w:ins w:id="469" w:author="Blair Hu" w:date="2018-01-05T17:16:00Z">
        <w:r w:rsidR="00F63762">
          <w:rPr>
            <w:rFonts w:cs="Times New Roman"/>
            <w:szCs w:val="20"/>
          </w:rPr>
          <w:t xml:space="preserve">With the addition of </w:t>
        </w:r>
      </w:ins>
      <w:ins w:id="470" w:author="Blair Hu" w:date="2018-01-05T17:18:00Z">
        <w:r w:rsidR="00F63762">
          <w:rPr>
            <w:rFonts w:cs="Times New Roman"/>
            <w:szCs w:val="20"/>
          </w:rPr>
          <w:t>both non-prosthesis side shank and thigh</w:t>
        </w:r>
      </w:ins>
      <w:ins w:id="471" w:author="Blair Hu" w:date="2018-01-05T17:16:00Z">
        <w:r w:rsidR="00F63762">
          <w:rPr>
            <w:rFonts w:cs="Times New Roman"/>
            <w:szCs w:val="20"/>
          </w:rPr>
          <w:t xml:space="preserve"> IMU’s, the total number of </w:t>
        </w:r>
      </w:ins>
      <w:ins w:id="472" w:author="Blair Hu" w:date="2018-01-05T17:17:00Z">
        <w:r w:rsidR="00F63762">
          <w:rPr>
            <w:rFonts w:cs="Times New Roman"/>
            <w:szCs w:val="20"/>
          </w:rPr>
          <w:t>channels was 31 and the feature dimensionality was 186.</w:t>
        </w:r>
      </w:ins>
      <w:r w:rsidR="00F63762">
        <w:rPr>
          <w:rFonts w:cs="Times New Roman"/>
          <w:szCs w:val="20"/>
        </w:rPr>
        <w:t xml:space="preserve"> </w:t>
      </w:r>
      <w:ins w:id="473" w:author="Blair Hu" w:date="2018-01-05T17:11:00Z">
        <w:r>
          <w:rPr>
            <w:rFonts w:cs="Times New Roman"/>
            <w:szCs w:val="20"/>
          </w:rPr>
          <w:t xml:space="preserve">Feature data were normalized to have zero mean and unit variance. </w:t>
        </w:r>
      </w:ins>
      <w:ins w:id="474" w:author="Blair Hu" w:date="2018-01-05T17:10:00Z">
        <w:r>
          <w:rPr>
            <w:rFonts w:cs="Times New Roman"/>
            <w:szCs w:val="20"/>
          </w:rPr>
          <w:t>Consistent with previous studies</w:t>
        </w:r>
      </w:ins>
      <w:ins w:id="475" w:author="Blair Hu" w:date="2018-01-05T17:15:00Z">
        <w:r w:rsidR="00C97B77">
          <w:rPr>
            <w:rFonts w:cs="Times New Roman"/>
            <w:szCs w:val="20"/>
          </w:rPr>
          <w:t xml:space="preserve"> </w:t>
        </w:r>
        <w:r w:rsidR="00C97B77">
          <w:rPr>
            <w:rFonts w:cs="Times New Roman"/>
            <w:szCs w:val="20"/>
          </w:rPr>
          <w:fldChar w:fldCharType="begin" w:fldLock="1"/>
        </w:r>
      </w:ins>
      <w:r w:rsidR="005E0242">
        <w:rPr>
          <w:rFonts w:cs="Times New Roman"/>
          <w:szCs w:val="20"/>
        </w:rPr>
        <w:instrText>ADDIN CSL_CITATION { "citationItems" : [ { "id" : "ITEM-1", "itemData" : { "DOI" : "10.1109/TNSRE.2016.2613020", "ISSN" : "1534-4320", "author" : [ { "dropping-particle" : "", "family" : "Simon", "given" : "A. M.", "non-dropping-particle" : "", "parse-names" : false, "suffix" : "" }, { "dropping-particle" : "", "family" : "Ingraham", "given" : "K. A.", "non-dropping-particle" : "", "parse-names" : false, "suffix" : "" }, { "dropping-particle" : "", "family" : "Spanias", "given" : "J. A.", "non-dropping-particle" : "", "parse-names" : false, "suffix" : "" }, { "dropping-particle" : "", "family" : "Young", "given" : "A. J.", "non-dropping-particle" : "", "parse-names" : false, "suffix" : "" }, { "dropping-particle" : "", "family" : "Finucane", "given" : "S. B.", "non-dropping-particle" : "", "parse-names" : false, "suffix" : "" }, { "dropping-particle" : "", "family" : "Halsne", "given" : "E. G.", "non-dropping-particle" : "", "parse-names" : false, "suffix" : "" }, { "dropping-particle" : "", "family" : "Hargrove", "given" : "L. J.", "non-dropping-particle" : "", "parse-names" : false, "suffix" : "" } ], "container-title" : "IEEE Transactions on Neural Systems and Rehabilitation Engineering", "id" : "ITEM-1", "issue" : "8", "issued" : { "date-parts" : [ [ "2017", "8" ] ] }, "page" : "1164-1171", "title" : "Delaying Ambulation Mode Transition Decisions Improves Accuracy of a Flexible Control System for Powered Knee-Ankle Prosthesis", "type" : "article-journal", "volume" : "25" }, "uris" : [ "http://www.mendeley.com/documents/?uuid=799b9b5e-6017-3ab7-8ec7-64f178c4f813" ] } ], "mendeley" : { "formattedCitation" : "(A. M. Simon et al., 2017)", "manualFormatting" : "(e.g. Simon et al., 2017)", "plainTextFormattedCitation" : "(A. M. Simon et al., 2017)", "previouslyFormattedCitation" : "(A. M. Simon et al., 2017)" }, "properties" : {  }, "schema" : "https://github.com/citation-style-language/schema/raw/master/csl-citation.json" }</w:instrText>
      </w:r>
      <w:r w:rsidR="00C97B77">
        <w:rPr>
          <w:rFonts w:cs="Times New Roman"/>
          <w:szCs w:val="20"/>
        </w:rPr>
        <w:fldChar w:fldCharType="separate"/>
      </w:r>
      <w:r w:rsidR="00C97B77" w:rsidRPr="00C97B77">
        <w:rPr>
          <w:rFonts w:cs="Times New Roman"/>
          <w:noProof/>
          <w:szCs w:val="20"/>
        </w:rPr>
        <w:t>(</w:t>
      </w:r>
      <w:r w:rsidR="009D683C" w:rsidRPr="009D683C">
        <w:rPr>
          <w:rFonts w:cs="Times New Roman"/>
          <w:i/>
          <w:noProof/>
          <w:szCs w:val="20"/>
        </w:rPr>
        <w:t>e.g.</w:t>
      </w:r>
      <w:r w:rsidR="009D683C">
        <w:rPr>
          <w:rFonts w:cs="Times New Roman"/>
          <w:noProof/>
          <w:szCs w:val="20"/>
        </w:rPr>
        <w:t xml:space="preserve"> </w:t>
      </w:r>
      <w:del w:id="476" w:author="Blair Hu" w:date="2018-01-05T17:15:00Z">
        <w:r w:rsidR="00C97B77" w:rsidRPr="00C97B77" w:rsidDel="00C97B77">
          <w:rPr>
            <w:rFonts w:cs="Times New Roman"/>
            <w:noProof/>
            <w:szCs w:val="20"/>
          </w:rPr>
          <w:delText xml:space="preserve">A. M. </w:delText>
        </w:r>
      </w:del>
      <w:r w:rsidR="00C97B77" w:rsidRPr="00C97B77">
        <w:rPr>
          <w:rFonts w:cs="Times New Roman"/>
          <w:noProof/>
          <w:szCs w:val="20"/>
        </w:rPr>
        <w:t>Simon et al., 2017)</w:t>
      </w:r>
      <w:ins w:id="477" w:author="Blair Hu" w:date="2018-01-05T17:15:00Z">
        <w:r w:rsidR="00C97B77">
          <w:rPr>
            <w:rFonts w:cs="Times New Roman"/>
            <w:szCs w:val="20"/>
          </w:rPr>
          <w:fldChar w:fldCharType="end"/>
        </w:r>
      </w:ins>
      <w:ins w:id="478" w:author="Blair Hu" w:date="2018-01-05T17:10:00Z">
        <w:r>
          <w:rPr>
            <w:rFonts w:cs="Times New Roman"/>
            <w:szCs w:val="20"/>
          </w:rPr>
          <w:t>, t</w:t>
        </w:r>
      </w:ins>
      <w:ins w:id="479" w:author="Blair Hu" w:date="2018-01-05T17:09:00Z">
        <w:r w:rsidR="00242FB2">
          <w:rPr>
            <w:rFonts w:cs="Times New Roman"/>
            <w:szCs w:val="20"/>
          </w:rPr>
          <w:t xml:space="preserve">he dimensionality of the </w:t>
        </w:r>
      </w:ins>
      <w:ins w:id="480" w:author="Blair Hu" w:date="2018-01-05T17:13:00Z">
        <w:r>
          <w:rPr>
            <w:rFonts w:cs="Times New Roman"/>
            <w:szCs w:val="20"/>
          </w:rPr>
          <w:t xml:space="preserve">feature data was reduced to 50 </w:t>
        </w:r>
        <w:r w:rsidR="005A61C9">
          <w:rPr>
            <w:rFonts w:cs="Times New Roman"/>
            <w:szCs w:val="20"/>
          </w:rPr>
          <w:t>using PCA to prevent overfitting.</w:t>
        </w:r>
      </w:ins>
      <w:ins w:id="481" w:author="Blair Hu" w:date="2018-01-05T17:16:00Z">
        <w:r w:rsidR="009A20FD">
          <w:rPr>
            <w:rFonts w:cs="Times New Roman"/>
            <w:szCs w:val="20"/>
          </w:rPr>
          <w:t xml:space="preserve"> </w:t>
        </w:r>
      </w:ins>
    </w:p>
    <w:p w:rsidR="00756FD8" w:rsidRDefault="007E6FEA" w:rsidP="007B59C6">
      <w:pPr>
        <w:spacing w:after="120"/>
        <w:jc w:val="both"/>
        <w:rPr>
          <w:ins w:id="482" w:author="Blair Hu" w:date="2018-01-04T15:06:00Z"/>
          <w:rFonts w:cs="Times New Roman"/>
          <w:b/>
          <w:szCs w:val="24"/>
        </w:rPr>
      </w:pPr>
      <w:ins w:id="483" w:author="Blair Hu" w:date="2018-01-04T15:06:00Z">
        <w:r w:rsidRPr="00E92C65">
          <w:rPr>
            <w:rFonts w:cs="Times New Roman"/>
            <w:b/>
            <w:szCs w:val="24"/>
            <w:rPrChange w:id="484" w:author="Blair Hu" w:date="2018-01-05T12:34:00Z">
              <w:rPr>
                <w:rFonts w:cs="Times New Roman"/>
                <w:b/>
                <w:szCs w:val="24"/>
                <w:highlight w:val="yellow"/>
              </w:rPr>
            </w:rPrChange>
          </w:rPr>
          <w:t>2.5.3</w:t>
        </w:r>
        <w:r w:rsidR="00756FD8" w:rsidRPr="00E92C65">
          <w:rPr>
            <w:rFonts w:cs="Times New Roman"/>
            <w:b/>
            <w:szCs w:val="24"/>
            <w:rPrChange w:id="485" w:author="Blair Hu" w:date="2018-01-05T12:34:00Z">
              <w:rPr>
                <w:rFonts w:cs="Times New Roman"/>
                <w:szCs w:val="24"/>
              </w:rPr>
            </w:rPrChange>
          </w:rPr>
          <w:t xml:space="preserve"> </w:t>
        </w:r>
        <w:r w:rsidR="00756FD8" w:rsidRPr="00E92C65">
          <w:rPr>
            <w:rFonts w:cs="Times New Roman"/>
            <w:b/>
            <w:szCs w:val="24"/>
            <w:rPrChange w:id="486" w:author="Blair Hu" w:date="2018-01-05T12:34:00Z">
              <w:rPr>
                <w:rFonts w:cs="Times New Roman"/>
                <w:szCs w:val="24"/>
              </w:rPr>
            </w:rPrChange>
          </w:rPr>
          <w:tab/>
        </w:r>
        <w:r w:rsidR="00756FD8" w:rsidRPr="00E92C65">
          <w:rPr>
            <w:rFonts w:cs="Times New Roman"/>
            <w:b/>
            <w:szCs w:val="24"/>
          </w:rPr>
          <w:t>Offline classifier evaluation</w:t>
        </w:r>
      </w:ins>
    </w:p>
    <w:p w:rsidR="0034476B" w:rsidRPr="005A1CA8" w:rsidRDefault="005336ED" w:rsidP="007B59C6">
      <w:pPr>
        <w:spacing w:after="120"/>
        <w:jc w:val="both"/>
        <w:rPr>
          <w:rFonts w:cs="Times New Roman"/>
          <w:szCs w:val="20"/>
        </w:rPr>
      </w:pPr>
      <w:ins w:id="487" w:author="Blair Hu" w:date="2018-01-04T15:57:00Z">
        <w:r>
          <w:rPr>
            <w:rFonts w:cs="Times New Roman"/>
            <w:szCs w:val="20"/>
          </w:rPr>
          <w:t>To assess the offline classification accuracy, w</w:t>
        </w:r>
      </w:ins>
      <w:ins w:id="488" w:author="Blair Hu" w:date="2018-01-04T15:07:00Z">
        <w:r w:rsidR="005F1971">
          <w:rPr>
            <w:rFonts w:cs="Times New Roman"/>
            <w:szCs w:val="20"/>
          </w:rPr>
          <w:t xml:space="preserve">e implemented </w:t>
        </w:r>
      </w:ins>
      <w:ins w:id="489" w:author="Blair Hu" w:date="2018-01-08T09:31:00Z">
        <w:r w:rsidR="00B04C49">
          <w:rPr>
            <w:rFonts w:cs="Times New Roman"/>
            <w:szCs w:val="20"/>
          </w:rPr>
          <w:t>a</w:t>
        </w:r>
      </w:ins>
      <w:ins w:id="490" w:author="Blair Hu" w:date="2018-01-04T15:57:00Z">
        <w:r>
          <w:rPr>
            <w:rFonts w:cs="Times New Roman"/>
            <w:szCs w:val="20"/>
          </w:rPr>
          <w:t xml:space="preserve"> state-of-the-art</w:t>
        </w:r>
      </w:ins>
      <w:ins w:id="491" w:author="Blair Hu" w:date="2018-01-04T15:07:00Z">
        <w:r w:rsidR="005F1971">
          <w:rPr>
            <w:rFonts w:cs="Times New Roman"/>
            <w:szCs w:val="20"/>
          </w:rPr>
          <w:t xml:space="preserve"> mode-specific classification scheme</w:t>
        </w:r>
      </w:ins>
      <w:ins w:id="492" w:author="Blair Hu" w:date="2018-01-04T15:57:00Z">
        <w:r>
          <w:rPr>
            <w:rFonts w:cs="Times New Roman"/>
            <w:szCs w:val="20"/>
          </w:rPr>
          <w:t xml:space="preserve"> </w:t>
        </w:r>
      </w:ins>
      <w:r w:rsidR="001E03E2">
        <w:rPr>
          <w:rFonts w:cs="Times New Roman"/>
          <w:szCs w:val="20"/>
        </w:rPr>
        <w:t>which uses delayed transitions (</w:t>
      </w:r>
      <w:r w:rsidR="001E03E2">
        <w:rPr>
          <w:rFonts w:cs="Times New Roman"/>
          <w:i/>
          <w:szCs w:val="20"/>
        </w:rPr>
        <w:t>i.e.</w:t>
      </w:r>
      <w:r w:rsidR="001E03E2">
        <w:rPr>
          <w:rFonts w:cs="Times New Roman"/>
          <w:szCs w:val="20"/>
        </w:rPr>
        <w:t xml:space="preserve"> windows started 210 ms before the gait event and ended 90 ms after the gait event) </w:t>
      </w:r>
      <w:r w:rsidR="00747A9B">
        <w:rPr>
          <w:rFonts w:cs="Times New Roman"/>
          <w:szCs w:val="20"/>
        </w:rPr>
        <w:t>to</w:t>
      </w:r>
      <w:ins w:id="493" w:author="Blair Hu" w:date="2018-01-04T15:57:00Z">
        <w:r>
          <w:rPr>
            <w:rFonts w:cs="Times New Roman"/>
            <w:szCs w:val="20"/>
          </w:rPr>
          <w:t xml:space="preserve"> </w:t>
        </w:r>
      </w:ins>
      <w:ins w:id="494" w:author="Blair Hu" w:date="2018-01-05T12:27:00Z">
        <w:r w:rsidR="00FE4D7C">
          <w:rPr>
            <w:rFonts w:cs="Times New Roman"/>
            <w:szCs w:val="20"/>
          </w:rPr>
          <w:t xml:space="preserve">control </w:t>
        </w:r>
      </w:ins>
      <w:ins w:id="495" w:author="Blair Hu" w:date="2018-01-04T15:57:00Z">
        <w:r>
          <w:rPr>
            <w:rFonts w:cs="Times New Roman"/>
            <w:szCs w:val="20"/>
          </w:rPr>
          <w:t>a powered leg prosthesis</w:t>
        </w:r>
      </w:ins>
      <w:ins w:id="496" w:author="Blair Hu" w:date="2018-01-05T12:27:00Z">
        <w:r w:rsidR="00FE4D7C">
          <w:rPr>
            <w:rFonts w:cs="Times New Roman"/>
            <w:szCs w:val="20"/>
          </w:rPr>
          <w:t xml:space="preserve"> using intent recognition</w:t>
        </w:r>
      </w:ins>
      <w:ins w:id="497" w:author="Blair Hu" w:date="2018-01-04T15:07:00Z">
        <w:r w:rsidR="005F1971">
          <w:rPr>
            <w:rFonts w:cs="Times New Roman"/>
            <w:szCs w:val="20"/>
          </w:rPr>
          <w:t xml:space="preserve"> </w:t>
        </w:r>
      </w:ins>
      <w:ins w:id="498" w:author="Blair Hu" w:date="2018-01-04T15:08:00Z">
        <w:r w:rsidR="005F1971">
          <w:rPr>
            <w:rFonts w:cs="Times New Roman"/>
            <w:szCs w:val="20"/>
          </w:rPr>
          <w:fldChar w:fldCharType="begin" w:fldLock="1"/>
        </w:r>
      </w:ins>
      <w:r w:rsidR="00A3583F">
        <w:rPr>
          <w:rFonts w:cs="Times New Roman"/>
          <w:szCs w:val="20"/>
        </w:rPr>
        <w:instrText>ADDIN CSL_CITATION { "citationItems" : [ { "id" : "ITEM-1", "itemData" : { "DOI" : "10.1109/TNSRE.2016.2613020", "ISSN" : "1534-4320", "author" : [ { "dropping-particle" : "", "family" : "Simon", "given" : "A. M.", "non-dropping-particle" : "", "parse-names" : false, "suffix" : "" }, { "dropping-particle" : "", "family" : "Ingraham", "given" : "K. A.", "non-dropping-particle" : "", "parse-names" : false, "suffix" : "" }, { "dropping-particle" : "", "family" : "Spanias", "given" : "J. A.", "non-dropping-particle" : "", "parse-names" : false, "suffix" : "" }, { "dropping-particle" : "", "family" : "Young", "given" : "A. J.", "non-dropping-particle" : "", "parse-names" : false, "suffix" : "" }, { "dropping-particle" : "", "family" : "Finucane", "given" : "S. B.", "non-dropping-particle" : "", "parse-names" : false, "suffix" : "" }, { "dropping-particle" : "", "family" : "Halsne", "given" : "E. G.", "non-dropping-particle" : "", "parse-names" : false, "suffix" : "" }, { "dropping-particle" : "", "family" : "Hargrove", "given" : "L. J.", "non-dropping-particle" : "", "parse-names" : false, "suffix" : "" } ], "container-title" : "IEEE Transactions on Neural Systems and Rehabilitation Engineering", "id" : "ITEM-1", "issue" : "8", "issued" : { "date-parts" : [ [ "2017", "8" ] ] }, "page" : "1164-1171", "title" : "Delaying Ambulation Mode Transition Decisions Improves Accuracy of a Flexible Control System for Powered Knee-Ankle Prosthesis", "type" : "article-journal", "volume" : "25" }, "uris" : [ "http://www.mendeley.com/documents/?uuid=799b9b5e-6017-3ab7-8ec7-64f178c4f813" ] } ], "mendeley" : { "formattedCitation" : "(A. M. Simon et al., 2017)", "manualFormatting" : "(same as Simon et al., 2017", "plainTextFormattedCitation" : "(A. M. Simon et al., 2017)", "previouslyFormattedCitation" : "(A. M. Simon et al., 2017)" }, "properties" : {  }, "schema" : "https://github.com/citation-style-language/schema/raw/master/csl-citation.json" }</w:instrText>
      </w:r>
      <w:ins w:id="499" w:author="Blair Hu" w:date="2018-01-04T15:08:00Z">
        <w:r w:rsidR="005F1971">
          <w:rPr>
            <w:rFonts w:cs="Times New Roman"/>
            <w:szCs w:val="20"/>
          </w:rPr>
          <w:fldChar w:fldCharType="separate"/>
        </w:r>
      </w:ins>
      <w:r w:rsidR="00E92C65" w:rsidRPr="00E92C65">
        <w:rPr>
          <w:rFonts w:cs="Times New Roman"/>
          <w:noProof/>
          <w:szCs w:val="20"/>
        </w:rPr>
        <w:t>(</w:t>
      </w:r>
      <w:r w:rsidR="00A3583F">
        <w:rPr>
          <w:rFonts w:cs="Times New Roman"/>
          <w:noProof/>
          <w:szCs w:val="20"/>
        </w:rPr>
        <w:t xml:space="preserve">same as </w:t>
      </w:r>
      <w:del w:id="500" w:author="Blair Hu" w:date="2018-01-05T17:39:00Z">
        <w:r w:rsidR="00E92C65" w:rsidRPr="00E92C65" w:rsidDel="009D5C2B">
          <w:rPr>
            <w:rFonts w:cs="Times New Roman"/>
            <w:noProof/>
            <w:szCs w:val="20"/>
          </w:rPr>
          <w:delText xml:space="preserve">A. M. </w:delText>
        </w:r>
      </w:del>
      <w:r w:rsidR="00E92C65" w:rsidRPr="00E92C65">
        <w:rPr>
          <w:rFonts w:cs="Times New Roman"/>
          <w:noProof/>
          <w:szCs w:val="20"/>
        </w:rPr>
        <w:t>Simon et al., 2017</w:t>
      </w:r>
      <w:ins w:id="501" w:author="Blair Hu" w:date="2018-01-04T15:08:00Z">
        <w:r w:rsidR="005F1971">
          <w:rPr>
            <w:rFonts w:cs="Times New Roman"/>
            <w:szCs w:val="20"/>
          </w:rPr>
          <w:fldChar w:fldCharType="end"/>
        </w:r>
      </w:ins>
      <w:r w:rsidR="00A3583F">
        <w:rPr>
          <w:rFonts w:cs="Times New Roman"/>
          <w:szCs w:val="20"/>
        </w:rPr>
        <w:t>)</w:t>
      </w:r>
      <w:ins w:id="502" w:author="Blair Hu" w:date="2018-01-04T15:08:00Z">
        <w:r w:rsidR="005F1971">
          <w:rPr>
            <w:rFonts w:cs="Times New Roman"/>
            <w:szCs w:val="20"/>
          </w:rPr>
          <w:t xml:space="preserve">. </w:t>
        </w:r>
      </w:ins>
      <w:r w:rsidR="00704274">
        <w:rPr>
          <w:rFonts w:cs="Times New Roman"/>
          <w:szCs w:val="20"/>
        </w:rPr>
        <w:t>This baseline classifier also</w:t>
      </w:r>
      <w:r w:rsidR="0073227D">
        <w:rPr>
          <w:rFonts w:cs="Times New Roman"/>
          <w:szCs w:val="20"/>
        </w:rPr>
        <w:t xml:space="preserve"> </w:t>
      </w:r>
      <w:ins w:id="503" w:author="Blair Hu" w:date="2018-01-04T16:00:00Z">
        <w:r w:rsidR="006514D9">
          <w:rPr>
            <w:rFonts w:cs="Times New Roman"/>
            <w:szCs w:val="20"/>
          </w:rPr>
          <w:t>merge</w:t>
        </w:r>
      </w:ins>
      <w:ins w:id="504" w:author="Blair Hu" w:date="2018-01-05T12:27:00Z">
        <w:r w:rsidR="00475650">
          <w:rPr>
            <w:rFonts w:cs="Times New Roman"/>
            <w:szCs w:val="20"/>
          </w:rPr>
          <w:t>d</w:t>
        </w:r>
      </w:ins>
      <w:ins w:id="505" w:author="Blair Hu" w:date="2018-01-04T16:00:00Z">
        <w:r w:rsidR="006514D9">
          <w:rPr>
            <w:rFonts w:cs="Times New Roman"/>
            <w:szCs w:val="20"/>
          </w:rPr>
          <w:t xml:space="preserve"> the level ground and ramp ascent data </w:t>
        </w:r>
        <w:r w:rsidR="006514D9">
          <w:rPr>
            <w:rFonts w:cs="Times New Roman"/>
            <w:szCs w:val="20"/>
          </w:rPr>
          <w:lastRenderedPageBreak/>
          <w:t>because those activities ha</w:t>
        </w:r>
      </w:ins>
      <w:ins w:id="506" w:author="Blair Hu" w:date="2018-01-04T16:01:00Z">
        <w:r w:rsidR="006514D9">
          <w:rPr>
            <w:rFonts w:cs="Times New Roman"/>
            <w:szCs w:val="20"/>
          </w:rPr>
          <w:t>ve</w:t>
        </w:r>
      </w:ins>
      <w:ins w:id="507" w:author="Blair Hu" w:date="2018-01-04T16:00:00Z">
        <w:r w:rsidR="006514D9">
          <w:rPr>
            <w:rFonts w:cs="Times New Roman"/>
            <w:szCs w:val="20"/>
          </w:rPr>
          <w:t xml:space="preserve"> similar </w:t>
        </w:r>
      </w:ins>
      <w:ins w:id="508" w:author="Blair Hu" w:date="2018-01-04T16:01:00Z">
        <w:r w:rsidR="006514D9">
          <w:rPr>
            <w:rFonts w:cs="Times New Roman"/>
            <w:szCs w:val="20"/>
          </w:rPr>
          <w:t>device assistance</w:t>
        </w:r>
      </w:ins>
      <w:ins w:id="509" w:author="Blair Hu" w:date="2018-01-04T16:00:00Z">
        <w:r w:rsidR="006514D9">
          <w:rPr>
            <w:rFonts w:cs="Times New Roman"/>
            <w:szCs w:val="20"/>
          </w:rPr>
          <w:t xml:space="preserve"> settings </w:t>
        </w:r>
      </w:ins>
      <w:ins w:id="510" w:author="Blair Hu" w:date="2018-01-04T16:01:00Z">
        <w:r w:rsidR="006514D9">
          <w:rPr>
            <w:rFonts w:cs="Times New Roman"/>
            <w:szCs w:val="20"/>
          </w:rPr>
          <w:t xml:space="preserve">and previous studies </w:t>
        </w:r>
      </w:ins>
      <w:ins w:id="511" w:author="Blair Hu" w:date="2018-01-04T16:02:00Z">
        <w:r w:rsidR="006514D9">
          <w:rPr>
            <w:rFonts w:cs="Times New Roman"/>
            <w:szCs w:val="20"/>
          </w:rPr>
          <w:t>have shown that combin</w:t>
        </w:r>
      </w:ins>
      <w:ins w:id="512" w:author="Blair Hu" w:date="2018-01-05T12:28:00Z">
        <w:r w:rsidR="00D8254A">
          <w:rPr>
            <w:rFonts w:cs="Times New Roman"/>
            <w:szCs w:val="20"/>
          </w:rPr>
          <w:t>in</w:t>
        </w:r>
      </w:ins>
      <w:ins w:id="513" w:author="Blair Hu" w:date="2018-01-04T16:02:00Z">
        <w:r w:rsidR="006514D9">
          <w:rPr>
            <w:rFonts w:cs="Times New Roman"/>
            <w:szCs w:val="20"/>
          </w:rPr>
          <w:t xml:space="preserve">g those activities </w:t>
        </w:r>
      </w:ins>
      <w:ins w:id="514" w:author="Blair Hu" w:date="2018-01-05T12:28:00Z">
        <w:r w:rsidR="003B4E98">
          <w:rPr>
            <w:rFonts w:cs="Times New Roman"/>
            <w:szCs w:val="20"/>
          </w:rPr>
          <w:t>is appropriate</w:t>
        </w:r>
      </w:ins>
      <w:ins w:id="515" w:author="Blair Hu" w:date="2018-01-04T16:03:00Z">
        <w:r w:rsidR="006514D9">
          <w:rPr>
            <w:rFonts w:cs="Times New Roman"/>
            <w:szCs w:val="20"/>
          </w:rPr>
          <w:t>.</w:t>
        </w:r>
      </w:ins>
      <w:ins w:id="516" w:author="Blair Hu" w:date="2018-01-04T16:01:00Z">
        <w:r w:rsidR="006514D9">
          <w:rPr>
            <w:rFonts w:cs="Times New Roman"/>
            <w:szCs w:val="20"/>
          </w:rPr>
          <w:t xml:space="preserve"> </w:t>
        </w:r>
      </w:ins>
      <w:r w:rsidR="003F48D9">
        <w:rPr>
          <w:rFonts w:cs="Times New Roman"/>
          <w:szCs w:val="20"/>
        </w:rPr>
        <w:t>We compared th</w:t>
      </w:r>
      <w:r w:rsidR="00704274">
        <w:rPr>
          <w:rFonts w:cs="Times New Roman"/>
          <w:szCs w:val="20"/>
        </w:rPr>
        <w:t>e</w:t>
      </w:r>
      <w:r w:rsidR="003F48D9">
        <w:rPr>
          <w:rFonts w:cs="Times New Roman"/>
          <w:szCs w:val="20"/>
        </w:rPr>
        <w:t xml:space="preserve"> </w:t>
      </w:r>
      <w:r w:rsidR="004558E2">
        <w:rPr>
          <w:rFonts w:cs="Times New Roman"/>
          <w:szCs w:val="20"/>
        </w:rPr>
        <w:t xml:space="preserve">baseline </w:t>
      </w:r>
      <w:r w:rsidR="003F48D9">
        <w:rPr>
          <w:rFonts w:cs="Times New Roman"/>
          <w:szCs w:val="20"/>
        </w:rPr>
        <w:t xml:space="preserve">classifier </w:t>
      </w:r>
      <w:r w:rsidR="005E0E9B">
        <w:rPr>
          <w:rFonts w:cs="Times New Roman"/>
          <w:szCs w:val="20"/>
        </w:rPr>
        <w:t>to</w:t>
      </w:r>
      <w:r w:rsidR="003F48D9">
        <w:rPr>
          <w:rFonts w:cs="Times New Roman"/>
          <w:szCs w:val="20"/>
        </w:rPr>
        <w:t xml:space="preserve"> </w:t>
      </w:r>
      <w:r w:rsidR="00BB347D">
        <w:rPr>
          <w:rFonts w:cs="Times New Roman"/>
          <w:szCs w:val="20"/>
        </w:rPr>
        <w:t xml:space="preserve">a more generic </w:t>
      </w:r>
      <w:r w:rsidR="003F48D9">
        <w:rPr>
          <w:rFonts w:cs="Times New Roman"/>
          <w:szCs w:val="20"/>
        </w:rPr>
        <w:t xml:space="preserve">one which neither delays transitions nor merges level walking and ramp ascent activities. </w:t>
      </w:r>
      <w:ins w:id="517" w:author="Blair Hu" w:date="2018-01-04T16:30:00Z">
        <w:r w:rsidR="00DB12E5">
          <w:rPr>
            <w:rFonts w:cs="Times New Roman"/>
            <w:szCs w:val="20"/>
          </w:rPr>
          <w:t>We</w:t>
        </w:r>
      </w:ins>
      <w:ins w:id="518" w:author="Blair Hu" w:date="2018-01-04T16:27:00Z">
        <w:r w:rsidR="00E72714">
          <w:rPr>
            <w:rFonts w:cs="Times New Roman"/>
            <w:szCs w:val="20"/>
          </w:rPr>
          <w:t xml:space="preserve"> </w:t>
        </w:r>
      </w:ins>
      <w:ins w:id="519" w:author="Blair Hu" w:date="2018-01-04T16:30:00Z">
        <w:r w:rsidR="00AC23D4">
          <w:rPr>
            <w:rFonts w:cs="Times New Roman"/>
            <w:szCs w:val="20"/>
          </w:rPr>
          <w:t xml:space="preserve">used </w:t>
        </w:r>
        <w:r w:rsidR="00C9516B">
          <w:rPr>
            <w:rFonts w:cs="Times New Roman"/>
            <w:szCs w:val="20"/>
          </w:rPr>
          <w:t>LDA</w:t>
        </w:r>
        <w:r w:rsidR="00AC23D4">
          <w:rPr>
            <w:rFonts w:cs="Times New Roman"/>
            <w:szCs w:val="20"/>
          </w:rPr>
          <w:t xml:space="preserve"> for </w:t>
        </w:r>
        <w:r w:rsidR="00C9516B">
          <w:rPr>
            <w:rFonts w:cs="Times New Roman"/>
            <w:szCs w:val="20"/>
          </w:rPr>
          <w:t xml:space="preserve">all </w:t>
        </w:r>
        <w:r w:rsidR="00AC23D4">
          <w:rPr>
            <w:rFonts w:cs="Times New Roman"/>
            <w:szCs w:val="20"/>
          </w:rPr>
          <w:t>eight</w:t>
        </w:r>
      </w:ins>
      <w:ins w:id="520" w:author="Blair Hu" w:date="2018-01-04T16:27:00Z">
        <w:r w:rsidR="00E72714">
          <w:rPr>
            <w:rFonts w:cs="Times New Roman"/>
            <w:szCs w:val="20"/>
          </w:rPr>
          <w:t xml:space="preserve"> </w:t>
        </w:r>
      </w:ins>
      <w:r w:rsidR="00704274">
        <w:rPr>
          <w:rFonts w:cs="Times New Roman"/>
          <w:szCs w:val="20"/>
        </w:rPr>
        <w:t xml:space="preserve">mode-specific </w:t>
      </w:r>
      <w:ins w:id="521" w:author="Blair Hu" w:date="2018-01-04T16:27:00Z">
        <w:r w:rsidR="00E72714">
          <w:rPr>
            <w:rFonts w:cs="Times New Roman"/>
            <w:szCs w:val="20"/>
          </w:rPr>
          <w:t>classifiers</w:t>
        </w:r>
      </w:ins>
      <w:r w:rsidR="00704274">
        <w:rPr>
          <w:rFonts w:cs="Times New Roman"/>
          <w:szCs w:val="20"/>
        </w:rPr>
        <w:t xml:space="preserve"> </w:t>
      </w:r>
      <w:r w:rsidR="009170E0">
        <w:rPr>
          <w:rFonts w:cs="Times New Roman"/>
          <w:szCs w:val="20"/>
        </w:rPr>
        <w:fldChar w:fldCharType="begin" w:fldLock="1"/>
      </w:r>
      <w:r w:rsidR="003D4DD5">
        <w:rPr>
          <w:rFonts w:cs="Times New Roman"/>
          <w:szCs w:val="20"/>
        </w:rPr>
        <w:instrText>ADDIN CSL_CITATION { "citationItems" : [ { "id" : "ITEM-1", "itemData" : { "DOI" : "10.1109/TNSRE.2016.2613020", "ISSN" : "1534-4320", "author" : [ { "dropping-particle" : "", "family" : "Simon", "given" : "A. M.", "non-dropping-particle" : "", "parse-names" : false, "suffix" : "" }, { "dropping-particle" : "", "family" : "Ingraham", "given" : "K. A.", "non-dropping-particle" : "", "parse-names" : false, "suffix" : "" }, { "dropping-particle" : "", "family" : "Spanias", "given" : "J. A.", "non-dropping-particle" : "", "parse-names" : false, "suffix" : "" }, { "dropping-particle" : "", "family" : "Young", "given" : "A. J.", "non-dropping-particle" : "", "parse-names" : false, "suffix" : "" }, { "dropping-particle" : "", "family" : "Finucane", "given" : "S. B.", "non-dropping-particle" : "", "parse-names" : false, "suffix" : "" }, { "dropping-particle" : "", "family" : "Halsne", "given" : "E. G.", "non-dropping-particle" : "", "parse-names" : false, "suffix" : "" }, { "dropping-particle" : "", "family" : "Hargrove", "given" : "L. J.", "non-dropping-particle" : "", "parse-names" : false, "suffix" : "" } ], "container-title" : "IEEE Transactions on Neural Systems and Rehabilitation Engineering", "id" : "ITEM-1", "issue" : "8", "issued" : { "date-parts" : [ [ "2017", "8" ] ] }, "page" : "1164-1171", "title" : "Delaying Ambulation Mode Transition Decisions Improves Accuracy of a Flexible Control System for Powered Knee-Ankle Prosthesis", "type" : "article-journal", "volume" : "25" }, "uris" : [ "http://www.mendeley.com/documents/?uuid=799b9b5e-6017-3ab7-8ec7-64f178c4f813" ] } ], "mendeley" : { "formattedCitation" : "(A. M. Simon et al., 2017)", "manualFormatting" : "(Simon et al., 2017)", "plainTextFormattedCitation" : "(A. M. Simon et al., 2017)", "previouslyFormattedCitation" : "(A. M. Simon et al., 2017)" }, "properties" : {  }, "schema" : "https://github.com/citation-style-language/schema/raw/master/csl-citation.json" }</w:instrText>
      </w:r>
      <w:r w:rsidR="009170E0">
        <w:rPr>
          <w:rFonts w:cs="Times New Roman"/>
          <w:szCs w:val="20"/>
        </w:rPr>
        <w:fldChar w:fldCharType="separate"/>
      </w:r>
      <w:r w:rsidR="009170E0" w:rsidRPr="009170E0">
        <w:rPr>
          <w:rFonts w:cs="Times New Roman"/>
          <w:noProof/>
          <w:szCs w:val="20"/>
        </w:rPr>
        <w:t>(</w:t>
      </w:r>
      <w:r w:rsidR="009170E0">
        <w:rPr>
          <w:rFonts w:cs="Times New Roman"/>
          <w:noProof/>
          <w:szCs w:val="20"/>
        </w:rPr>
        <w:t>S</w:t>
      </w:r>
      <w:r w:rsidR="009170E0" w:rsidRPr="009170E0">
        <w:rPr>
          <w:rFonts w:cs="Times New Roman"/>
          <w:noProof/>
          <w:szCs w:val="20"/>
        </w:rPr>
        <w:t>imon et al., 2017)</w:t>
      </w:r>
      <w:r w:rsidR="009170E0">
        <w:rPr>
          <w:rFonts w:cs="Times New Roman"/>
          <w:szCs w:val="20"/>
        </w:rPr>
        <w:fldChar w:fldCharType="end"/>
      </w:r>
      <w:ins w:id="522" w:author="Blair Hu" w:date="2018-01-04T16:27:00Z">
        <w:r w:rsidR="00E72714">
          <w:rPr>
            <w:rFonts w:cs="Times New Roman"/>
            <w:szCs w:val="20"/>
          </w:rPr>
          <w:t xml:space="preserve">. </w:t>
        </w:r>
      </w:ins>
      <w:ins w:id="523" w:author="Blair Hu" w:date="2018-01-04T16:26:00Z">
        <w:r w:rsidR="003F48D9" w:rsidRPr="00826FB0">
          <w:rPr>
            <w:rFonts w:cs="Times New Roman"/>
            <w:szCs w:val="20"/>
          </w:rPr>
          <w:t>Errors were categorized as steady-state or transitional</w:t>
        </w:r>
      </w:ins>
      <w:r w:rsidR="003F48D9" w:rsidRPr="00826FB0">
        <w:rPr>
          <w:rFonts w:cs="Times New Roman"/>
          <w:szCs w:val="20"/>
        </w:rPr>
        <w:t xml:space="preserve"> </w:t>
      </w:r>
      <w:r w:rsidR="003F48D9">
        <w:rPr>
          <w:rFonts w:cs="Times New Roman"/>
          <w:szCs w:val="20"/>
        </w:rPr>
        <w:t xml:space="preserve">and </w:t>
      </w:r>
      <w:ins w:id="524" w:author="Blair Hu" w:date="2018-01-04T16:26:00Z">
        <w:r w:rsidR="00E72714" w:rsidRPr="00826FB0">
          <w:rPr>
            <w:rFonts w:cs="Times New Roman"/>
            <w:szCs w:val="20"/>
          </w:rPr>
          <w:t xml:space="preserve">error rate was defined as the proportion of incorrectly classified gait events in the testing set </w:t>
        </w:r>
      </w:ins>
      <w:r w:rsidR="003F48D9">
        <w:rPr>
          <w:rFonts w:cs="Times New Roman"/>
          <w:szCs w:val="20"/>
        </w:rPr>
        <w:t xml:space="preserve">after </w:t>
      </w:r>
      <w:ins w:id="525" w:author="Blair Hu" w:date="2018-01-04T16:26:00Z">
        <w:r w:rsidR="00E72714" w:rsidRPr="00826FB0">
          <w:rPr>
            <w:rFonts w:cs="Times New Roman"/>
            <w:szCs w:val="20"/>
          </w:rPr>
          <w:t xml:space="preserve">averaging across </w:t>
        </w:r>
      </w:ins>
      <w:ins w:id="526" w:author="Blair Hu" w:date="2018-01-04T16:27:00Z">
        <w:r w:rsidR="00E72714">
          <w:rPr>
            <w:rFonts w:cs="Times New Roman"/>
            <w:szCs w:val="20"/>
          </w:rPr>
          <w:t>all classifiers</w:t>
        </w:r>
      </w:ins>
      <w:ins w:id="527" w:author="Blair Hu" w:date="2018-01-04T16:26:00Z">
        <w:r w:rsidR="00E72714" w:rsidRPr="00826FB0">
          <w:rPr>
            <w:rFonts w:cs="Times New Roman"/>
            <w:szCs w:val="20"/>
          </w:rPr>
          <w:t xml:space="preserve">. We performed </w:t>
        </w:r>
      </w:ins>
      <w:ins w:id="528" w:author="Blair Hu" w:date="2018-01-04T16:27:00Z">
        <w:r w:rsidR="004556A4">
          <w:rPr>
            <w:rFonts w:cs="Times New Roman"/>
            <w:szCs w:val="20"/>
          </w:rPr>
          <w:t xml:space="preserve">leave-one-out </w:t>
        </w:r>
      </w:ins>
      <w:ins w:id="529" w:author="Blair Hu" w:date="2018-01-04T16:26:00Z">
        <w:r w:rsidR="00E72714" w:rsidRPr="00826FB0">
          <w:rPr>
            <w:rFonts w:cs="Times New Roman"/>
            <w:szCs w:val="20"/>
          </w:rPr>
          <w:t>cross-validation</w:t>
        </w:r>
      </w:ins>
      <w:ins w:id="530" w:author="Blair Hu" w:date="2018-01-04T16:28:00Z">
        <w:r w:rsidR="00357211">
          <w:rPr>
            <w:rFonts w:cs="Times New Roman"/>
            <w:szCs w:val="20"/>
          </w:rPr>
          <w:t xml:space="preserve"> </w:t>
        </w:r>
      </w:ins>
      <w:r w:rsidR="003455F0">
        <w:rPr>
          <w:rFonts w:cs="Times New Roman"/>
          <w:szCs w:val="20"/>
        </w:rPr>
        <w:t>on</w:t>
      </w:r>
      <w:ins w:id="531" w:author="Blair Hu" w:date="2018-01-04T16:28:00Z">
        <w:r w:rsidR="00357211" w:rsidRPr="00826FB0">
          <w:rPr>
            <w:rFonts w:cs="Times New Roman"/>
            <w:szCs w:val="20"/>
          </w:rPr>
          <w:t xml:space="preserve"> </w:t>
        </w:r>
      </w:ins>
      <w:r w:rsidR="00143382">
        <w:rPr>
          <w:rFonts w:cs="Times New Roman"/>
          <w:szCs w:val="20"/>
        </w:rPr>
        <w:t>all the</w:t>
      </w:r>
      <w:ins w:id="532" w:author="Blair Hu" w:date="2018-01-04T16:28:00Z">
        <w:r w:rsidR="00357211" w:rsidRPr="00826FB0">
          <w:rPr>
            <w:rFonts w:cs="Times New Roman"/>
            <w:szCs w:val="20"/>
          </w:rPr>
          <w:t xml:space="preserve"> steps </w:t>
        </w:r>
      </w:ins>
      <w:r w:rsidR="00143382">
        <w:rPr>
          <w:rFonts w:cs="Times New Roman"/>
          <w:szCs w:val="20"/>
        </w:rPr>
        <w:t>recorded</w:t>
      </w:r>
      <w:ins w:id="533" w:author="Blair Hu" w:date="2018-01-04T16:28:00Z">
        <w:r w:rsidR="00357211" w:rsidRPr="00826FB0">
          <w:rPr>
            <w:rFonts w:cs="Times New Roman"/>
            <w:szCs w:val="20"/>
          </w:rPr>
          <w:t xml:space="preserve"> during the experimental session</w:t>
        </w:r>
      </w:ins>
      <w:ins w:id="534" w:author="Blair Hu" w:date="2018-01-04T16:26:00Z">
        <w:r w:rsidR="00E72714" w:rsidRPr="00826FB0">
          <w:rPr>
            <w:rFonts w:cs="Times New Roman"/>
            <w:szCs w:val="20"/>
          </w:rPr>
          <w:t xml:space="preserve"> </w:t>
        </w:r>
        <w:r w:rsidR="00E72714">
          <w:rPr>
            <w:rFonts w:cs="Times New Roman"/>
            <w:szCs w:val="20"/>
          </w:rPr>
          <w:t xml:space="preserve">for </w:t>
        </w:r>
      </w:ins>
      <w:r w:rsidR="007B61FC">
        <w:rPr>
          <w:rFonts w:cs="Times New Roman"/>
          <w:szCs w:val="20"/>
        </w:rPr>
        <w:t>four</w:t>
      </w:r>
      <w:ins w:id="535" w:author="Blair Hu" w:date="2018-01-04T16:27:00Z">
        <w:r w:rsidR="00863852">
          <w:rPr>
            <w:rFonts w:cs="Times New Roman"/>
            <w:szCs w:val="20"/>
          </w:rPr>
          <w:t xml:space="preserve"> </w:t>
        </w:r>
      </w:ins>
      <w:ins w:id="536" w:author="Blair Hu" w:date="2018-01-04T16:26:00Z">
        <w:r w:rsidR="00E72714" w:rsidRPr="00826FB0">
          <w:rPr>
            <w:rFonts w:cs="Times New Roman"/>
            <w:szCs w:val="20"/>
          </w:rPr>
          <w:t>different sensor sets</w:t>
        </w:r>
      </w:ins>
      <w:ins w:id="537" w:author="Blair Hu" w:date="2018-01-04T16:27:00Z">
        <w:r w:rsidR="00357211">
          <w:rPr>
            <w:rFonts w:cs="Times New Roman"/>
            <w:szCs w:val="20"/>
          </w:rPr>
          <w:t>: prosthesis sensors only, prosthesis with contralateral shank</w:t>
        </w:r>
      </w:ins>
      <w:r w:rsidR="00697D9D">
        <w:rPr>
          <w:rFonts w:cs="Times New Roman"/>
          <w:szCs w:val="20"/>
        </w:rPr>
        <w:t xml:space="preserve"> or thigh</w:t>
      </w:r>
      <w:ins w:id="538" w:author="Blair Hu" w:date="2018-01-04T16:27:00Z">
        <w:r w:rsidR="00357211">
          <w:rPr>
            <w:rFonts w:cs="Times New Roman"/>
            <w:szCs w:val="20"/>
          </w:rPr>
          <w:t xml:space="preserve"> IMU, and prosthesis with </w:t>
        </w:r>
      </w:ins>
      <w:ins w:id="539" w:author="Blair Hu" w:date="2018-01-08T09:33:00Z">
        <w:r w:rsidR="00762D52">
          <w:rPr>
            <w:rFonts w:cs="Times New Roman"/>
            <w:szCs w:val="20"/>
          </w:rPr>
          <w:t>both</w:t>
        </w:r>
      </w:ins>
      <w:ins w:id="540" w:author="Blair Hu" w:date="2018-01-05T12:30:00Z">
        <w:r w:rsidR="003D5E16">
          <w:rPr>
            <w:rFonts w:cs="Times New Roman"/>
            <w:szCs w:val="20"/>
          </w:rPr>
          <w:t xml:space="preserve"> </w:t>
        </w:r>
      </w:ins>
      <w:ins w:id="541" w:author="Blair Hu" w:date="2018-01-04T16:27:00Z">
        <w:r w:rsidR="00357211">
          <w:rPr>
            <w:rFonts w:cs="Times New Roman"/>
            <w:szCs w:val="20"/>
          </w:rPr>
          <w:t>contralateral IMU</w:t>
        </w:r>
      </w:ins>
      <w:ins w:id="542" w:author="Blair Hu" w:date="2018-01-04T16:28:00Z">
        <w:r w:rsidR="00357211">
          <w:rPr>
            <w:rFonts w:cs="Times New Roman"/>
            <w:szCs w:val="20"/>
          </w:rPr>
          <w:t>’s.</w:t>
        </w:r>
      </w:ins>
    </w:p>
    <w:p w:rsidR="00B657B8" w:rsidRPr="00376CC5" w:rsidRDefault="00DC17EC" w:rsidP="00B657B8">
      <w:pPr>
        <w:numPr>
          <w:ilvl w:val="0"/>
          <w:numId w:val="17"/>
        </w:numPr>
        <w:tabs>
          <w:tab w:val="clear" w:pos="567"/>
        </w:tabs>
        <w:rPr>
          <w:b/>
          <w:bCs/>
          <w:szCs w:val="24"/>
          <w:lang w:val="en-GB"/>
        </w:rPr>
      </w:pPr>
      <w:r>
        <w:rPr>
          <w:b/>
          <w:bCs/>
          <w:szCs w:val="24"/>
          <w:lang w:val="en-GB"/>
        </w:rPr>
        <w:t>Re</w:t>
      </w:r>
      <w:r w:rsidR="007D3DBD">
        <w:rPr>
          <w:b/>
          <w:bCs/>
          <w:szCs w:val="24"/>
          <w:lang w:val="en-GB"/>
        </w:rPr>
        <w:t>s</w:t>
      </w:r>
      <w:r>
        <w:rPr>
          <w:b/>
          <w:bCs/>
          <w:szCs w:val="24"/>
          <w:lang w:val="en-GB"/>
        </w:rPr>
        <w:t>ults</w:t>
      </w:r>
    </w:p>
    <w:p w:rsidR="00B657B8" w:rsidRPr="00376CC5" w:rsidRDefault="0067206B" w:rsidP="00B657B8">
      <w:pPr>
        <w:pStyle w:val="Heading2"/>
        <w:rPr>
          <w:lang w:val="en-GB" w:eastAsia="en-GB"/>
        </w:rPr>
      </w:pPr>
      <w:r>
        <w:rPr>
          <w:lang w:val="en-GB" w:eastAsia="en-GB"/>
        </w:rPr>
        <w:t>Bilateral neuromechanical signals</w:t>
      </w:r>
      <w:r w:rsidR="00AF6CB0">
        <w:rPr>
          <w:lang w:val="en-GB" w:eastAsia="en-GB"/>
        </w:rPr>
        <w:t xml:space="preserve"> and features</w:t>
      </w:r>
    </w:p>
    <w:p w:rsidR="0067206B" w:rsidRPr="0067206B" w:rsidRDefault="0067206B" w:rsidP="0067206B">
      <w:pPr>
        <w:spacing w:after="120"/>
        <w:jc w:val="both"/>
        <w:rPr>
          <w:rFonts w:cs="Times New Roman"/>
          <w:szCs w:val="20"/>
        </w:rPr>
      </w:pPr>
      <w:r w:rsidRPr="0067206B">
        <w:rPr>
          <w:rFonts w:cs="Times New Roman"/>
          <w:szCs w:val="20"/>
        </w:rPr>
        <w:t xml:space="preserve">Subjects’ bilateral neuromechanical signals </w:t>
      </w:r>
      <w:r w:rsidR="00220F29">
        <w:rPr>
          <w:rFonts w:cs="Times New Roman"/>
          <w:szCs w:val="20"/>
        </w:rPr>
        <w:t>were distinguishable</w:t>
      </w:r>
      <w:r w:rsidR="00071640">
        <w:rPr>
          <w:rFonts w:cs="Times New Roman"/>
          <w:szCs w:val="20"/>
        </w:rPr>
        <w:t xml:space="preserve"> based on locomotor activity and</w:t>
      </w:r>
      <w:r w:rsidRPr="0067206B">
        <w:rPr>
          <w:rFonts w:cs="Times New Roman"/>
          <w:szCs w:val="20"/>
        </w:rPr>
        <w:t xml:space="preserve"> mostly consistent </w:t>
      </w:r>
      <w:r w:rsidR="00157CEF">
        <w:rPr>
          <w:rFonts w:cs="Times New Roman"/>
          <w:szCs w:val="20"/>
        </w:rPr>
        <w:t>between</w:t>
      </w:r>
      <w:r w:rsidRPr="0067206B">
        <w:rPr>
          <w:rFonts w:cs="Times New Roman"/>
          <w:szCs w:val="20"/>
        </w:rPr>
        <w:t xml:space="preserve"> legs and trials throughout the experimental session. Representative data depicting all sensors except SOL, RF, and BF (similar to MG, VL, and ST, respectively) are shown in </w:t>
      </w:r>
      <w:r w:rsidR="00C4189E">
        <w:rPr>
          <w:rFonts w:cs="Times New Roman"/>
          <w:szCs w:val="20"/>
        </w:rPr>
        <w:t>Figure 4 (EMG), Figure 5 (goniometer), and Figure 6 (IMU)</w:t>
      </w:r>
      <w:r w:rsidR="00FF166D">
        <w:rPr>
          <w:rFonts w:cs="Times New Roman"/>
          <w:szCs w:val="20"/>
        </w:rPr>
        <w:t xml:space="preserve"> for one representative circuit</w:t>
      </w:r>
      <w:r w:rsidRPr="0067206B">
        <w:rPr>
          <w:rFonts w:cs="Times New Roman"/>
          <w:szCs w:val="20"/>
        </w:rPr>
        <w:t>. Qualitatively, unique patterns of activation in</w:t>
      </w:r>
      <w:r w:rsidR="000D4641">
        <w:rPr>
          <w:rFonts w:cs="Times New Roman"/>
          <w:szCs w:val="20"/>
        </w:rPr>
        <w:t xml:space="preserve"> the feature space </w:t>
      </w:r>
      <w:r w:rsidR="00C4189E">
        <w:rPr>
          <w:rFonts w:cs="Times New Roman"/>
          <w:szCs w:val="20"/>
        </w:rPr>
        <w:t xml:space="preserve">(Figure 7) </w:t>
      </w:r>
      <w:r w:rsidR="000D4641">
        <w:rPr>
          <w:rFonts w:cs="Times New Roman"/>
          <w:szCs w:val="20"/>
        </w:rPr>
        <w:t xml:space="preserve">of </w:t>
      </w:r>
      <w:r w:rsidRPr="0067206B">
        <w:rPr>
          <w:rFonts w:cs="Times New Roman"/>
          <w:szCs w:val="20"/>
        </w:rPr>
        <w:t xml:space="preserve">certain channels aligned closely with different </w:t>
      </w:r>
      <w:r w:rsidR="000D4641">
        <w:rPr>
          <w:rFonts w:cs="Times New Roman"/>
          <w:szCs w:val="20"/>
        </w:rPr>
        <w:t xml:space="preserve">activities </w:t>
      </w:r>
      <w:r w:rsidRPr="0067206B">
        <w:rPr>
          <w:rFonts w:cs="Times New Roman"/>
          <w:szCs w:val="20"/>
        </w:rPr>
        <w:t xml:space="preserve">and their associated transitions (only mean value features shown </w:t>
      </w:r>
      <w:r w:rsidR="00A6387C">
        <w:rPr>
          <w:rFonts w:cs="Times New Roman"/>
          <w:szCs w:val="20"/>
        </w:rPr>
        <w:t>for overlapping 300 ms windows</w:t>
      </w:r>
      <w:r w:rsidRPr="0067206B">
        <w:rPr>
          <w:rFonts w:cs="Times New Roman"/>
          <w:szCs w:val="20"/>
        </w:rPr>
        <w:t>).</w:t>
      </w:r>
      <w:r w:rsidR="00C92C69">
        <w:rPr>
          <w:rFonts w:cs="Times New Roman"/>
          <w:szCs w:val="20"/>
        </w:rPr>
        <w:t xml:space="preserve"> </w:t>
      </w:r>
      <w:r w:rsidR="002C502D">
        <w:rPr>
          <w:rFonts w:cs="Times New Roman"/>
          <w:szCs w:val="20"/>
        </w:rPr>
        <w:t xml:space="preserve"> </w:t>
      </w:r>
    </w:p>
    <w:p w:rsidR="005D7910" w:rsidRPr="00376CC5" w:rsidRDefault="0067206B" w:rsidP="005D7910">
      <w:pPr>
        <w:pStyle w:val="Heading2"/>
      </w:pPr>
      <w:r>
        <w:t xml:space="preserve">Offline classifier </w:t>
      </w:r>
      <w:del w:id="543" w:author="Blair Hu" w:date="2018-01-04T16:15:00Z">
        <w:r w:rsidDel="00952BC2">
          <w:delText>comparison</w:delText>
        </w:r>
      </w:del>
      <w:ins w:id="544" w:author="Blair Hu" w:date="2018-01-04T16:15:00Z">
        <w:r w:rsidR="00952BC2">
          <w:t>evaluation</w:t>
        </w:r>
      </w:ins>
    </w:p>
    <w:p w:rsidR="00A46E16" w:rsidRDefault="00D73F6C" w:rsidP="00A46E16">
      <w:pPr>
        <w:spacing w:after="120"/>
        <w:jc w:val="both"/>
        <w:rPr>
          <w:rFonts w:cs="Times New Roman"/>
          <w:szCs w:val="20"/>
        </w:rPr>
      </w:pPr>
      <w:r w:rsidRPr="00BB5B1D">
        <w:rPr>
          <w:rFonts w:cs="Times New Roman"/>
          <w:szCs w:val="20"/>
        </w:rPr>
        <w:t>There was a significant interaction effect between modality and laterality (</w:t>
      </w:r>
      <w:r w:rsidRPr="00BB5B1D">
        <w:rPr>
          <w:rFonts w:cs="Times New Roman"/>
          <w:i/>
          <w:szCs w:val="20"/>
        </w:rPr>
        <w:t xml:space="preserve">p </w:t>
      </w:r>
      <w:r w:rsidRPr="00BB5B1D">
        <w:rPr>
          <w:rFonts w:cs="Times New Roman"/>
          <w:szCs w:val="20"/>
        </w:rPr>
        <w:t>= 5.53 x 10</w:t>
      </w:r>
      <w:r w:rsidRPr="00BB5B1D">
        <w:rPr>
          <w:rFonts w:cs="Times New Roman"/>
          <w:szCs w:val="20"/>
          <w:vertAlign w:val="superscript"/>
        </w:rPr>
        <w:t>-7</w:t>
      </w:r>
      <w:r w:rsidRPr="00BB5B1D">
        <w:rPr>
          <w:rFonts w:cs="Times New Roman"/>
          <w:szCs w:val="20"/>
        </w:rPr>
        <w:t>)</w:t>
      </w:r>
      <w:r w:rsidR="003A3F53" w:rsidRPr="00BB5B1D">
        <w:rPr>
          <w:rFonts w:cs="Times New Roman"/>
          <w:szCs w:val="20"/>
        </w:rPr>
        <w:t xml:space="preserve">. </w:t>
      </w:r>
      <w:r w:rsidR="00F81D5C" w:rsidRPr="00BB5B1D">
        <w:rPr>
          <w:rFonts w:cs="Times New Roman"/>
          <w:szCs w:val="20"/>
        </w:rPr>
        <w:t>Simple main effects analysis showed that o</w:t>
      </w:r>
      <w:r w:rsidR="00A46E16" w:rsidRPr="00BB5B1D">
        <w:rPr>
          <w:rFonts w:cs="Times New Roman"/>
          <w:szCs w:val="20"/>
        </w:rPr>
        <w:t>verall error</w:t>
      </w:r>
      <w:r w:rsidR="00F9677D" w:rsidRPr="00BB5B1D">
        <w:rPr>
          <w:rFonts w:cs="Times New Roman"/>
          <w:szCs w:val="20"/>
        </w:rPr>
        <w:t xml:space="preserve"> rates</w:t>
      </w:r>
      <w:r w:rsidR="00A46E16" w:rsidRPr="00BB5B1D">
        <w:rPr>
          <w:rFonts w:cs="Times New Roman"/>
          <w:szCs w:val="20"/>
        </w:rPr>
        <w:t xml:space="preserve"> for classifiers using bilateral sensors w</w:t>
      </w:r>
      <w:r w:rsidR="00F9677D" w:rsidRPr="00BB5B1D">
        <w:rPr>
          <w:rFonts w:cs="Times New Roman"/>
          <w:szCs w:val="20"/>
        </w:rPr>
        <w:t>ere</w:t>
      </w:r>
      <w:r w:rsidR="00A46E16" w:rsidRPr="00BB5B1D">
        <w:rPr>
          <w:rFonts w:cs="Times New Roman"/>
          <w:szCs w:val="20"/>
        </w:rPr>
        <w:t xml:space="preserve"> significantly reduced </w:t>
      </w:r>
      <w:del w:id="545" w:author="Blair Hu" w:date="2018-01-04T18:01:00Z">
        <w:r w:rsidR="0087363F" w:rsidRPr="00BB5B1D" w:rsidDel="00F80298">
          <w:rPr>
            <w:rFonts w:cs="Times New Roman"/>
            <w:szCs w:val="20"/>
          </w:rPr>
          <w:delText>(</w:delText>
        </w:r>
        <w:r w:rsidR="0087363F" w:rsidRPr="00BB5B1D" w:rsidDel="00F80298">
          <w:rPr>
            <w:rFonts w:cs="Times New Roman"/>
            <w:i/>
            <w:szCs w:val="20"/>
          </w:rPr>
          <w:delText>p</w:delText>
        </w:r>
        <w:r w:rsidR="0087363F" w:rsidRPr="00BB5B1D" w:rsidDel="00F80298">
          <w:rPr>
            <w:rFonts w:cs="Times New Roman"/>
            <w:szCs w:val="20"/>
          </w:rPr>
          <w:delText xml:space="preserve"> &lt; 0.01) </w:delText>
        </w:r>
      </w:del>
      <w:r w:rsidR="00A46E16" w:rsidRPr="00BB5B1D">
        <w:rPr>
          <w:rFonts w:cs="Times New Roman"/>
          <w:szCs w:val="20"/>
        </w:rPr>
        <w:t xml:space="preserve">compared to their </w:t>
      </w:r>
      <w:r w:rsidR="00510E3D" w:rsidRPr="00BB5B1D">
        <w:rPr>
          <w:rFonts w:cs="Times New Roman"/>
          <w:szCs w:val="20"/>
        </w:rPr>
        <w:t>unilateral</w:t>
      </w:r>
      <w:r w:rsidR="00A46E16" w:rsidRPr="00BB5B1D">
        <w:rPr>
          <w:rFonts w:cs="Times New Roman"/>
          <w:szCs w:val="20"/>
        </w:rPr>
        <w:t xml:space="preserve"> counterparts for </w:t>
      </w:r>
      <w:ins w:id="546" w:author="Blair Hu" w:date="2018-01-05T17:25:00Z">
        <w:r w:rsidR="00173C32" w:rsidRPr="00BB5B1D">
          <w:rPr>
            <w:rFonts w:cs="Times New Roman"/>
            <w:szCs w:val="20"/>
          </w:rPr>
          <w:t xml:space="preserve">almost </w:t>
        </w:r>
      </w:ins>
      <w:r w:rsidR="00A46E16" w:rsidRPr="00BB5B1D">
        <w:rPr>
          <w:rFonts w:cs="Times New Roman"/>
          <w:szCs w:val="20"/>
        </w:rPr>
        <w:t xml:space="preserve">all modality groups and machine learning algorithms (Figure </w:t>
      </w:r>
      <w:r w:rsidR="00415F41">
        <w:rPr>
          <w:rFonts w:cs="Times New Roman"/>
          <w:szCs w:val="20"/>
        </w:rPr>
        <w:t>8</w:t>
      </w:r>
      <w:r w:rsidR="004D4957" w:rsidRPr="00BB5B1D">
        <w:rPr>
          <w:rFonts w:cs="Times New Roman"/>
          <w:szCs w:val="20"/>
        </w:rPr>
        <w:t xml:space="preserve">, Table </w:t>
      </w:r>
      <w:r w:rsidR="00415F41">
        <w:rPr>
          <w:rFonts w:cs="Times New Roman"/>
          <w:szCs w:val="20"/>
        </w:rPr>
        <w:t>2</w:t>
      </w:r>
      <w:r w:rsidR="00A46E16" w:rsidRPr="00BB5B1D">
        <w:rPr>
          <w:rFonts w:cs="Times New Roman"/>
          <w:szCs w:val="20"/>
        </w:rPr>
        <w:t>).</w:t>
      </w:r>
      <w:r w:rsidR="003A3F53" w:rsidRPr="00BB5B1D">
        <w:rPr>
          <w:rFonts w:cs="Times New Roman"/>
          <w:szCs w:val="20"/>
        </w:rPr>
        <w:t xml:space="preserve"> There was a significant effect of classifier (</w:t>
      </w:r>
      <w:r w:rsidR="003A3F53" w:rsidRPr="00BB5B1D">
        <w:rPr>
          <w:rFonts w:cs="Times New Roman"/>
          <w:i/>
          <w:szCs w:val="20"/>
        </w:rPr>
        <w:t xml:space="preserve">p </w:t>
      </w:r>
      <w:r w:rsidR="003A3F53" w:rsidRPr="00BB5B1D">
        <w:rPr>
          <w:rFonts w:cs="Times New Roman"/>
          <w:szCs w:val="20"/>
        </w:rPr>
        <w:t>= 2.22 x 10</w:t>
      </w:r>
      <w:r w:rsidR="003A3F53" w:rsidRPr="00BB5B1D">
        <w:rPr>
          <w:rFonts w:cs="Times New Roman"/>
          <w:szCs w:val="20"/>
          <w:vertAlign w:val="superscript"/>
        </w:rPr>
        <w:t>-16</w:t>
      </w:r>
      <w:r w:rsidR="003A3F53" w:rsidRPr="00BB5B1D">
        <w:rPr>
          <w:rFonts w:cs="Times New Roman"/>
          <w:szCs w:val="20"/>
        </w:rPr>
        <w:t>) for the combined sensor sets without interaction between classifier and laterality (</w:t>
      </w:r>
      <w:r w:rsidR="003A3F53" w:rsidRPr="00BB5B1D">
        <w:rPr>
          <w:rFonts w:cs="Times New Roman"/>
          <w:i/>
          <w:szCs w:val="20"/>
        </w:rPr>
        <w:t>p</w:t>
      </w:r>
      <w:r w:rsidR="003A3F53" w:rsidRPr="00BB5B1D">
        <w:rPr>
          <w:rFonts w:cs="Times New Roman"/>
          <w:szCs w:val="20"/>
        </w:rPr>
        <w:t xml:space="preserve"> = 0.32). </w:t>
      </w:r>
      <w:r w:rsidR="00A46E16" w:rsidRPr="00BB5B1D">
        <w:rPr>
          <w:rFonts w:cs="Times New Roman"/>
          <w:szCs w:val="20"/>
        </w:rPr>
        <w:t xml:space="preserve"> </w:t>
      </w:r>
      <w:r w:rsidR="00036C47" w:rsidRPr="00BB5B1D">
        <w:rPr>
          <w:rFonts w:cs="Times New Roman"/>
          <w:szCs w:val="20"/>
        </w:rPr>
        <w:t xml:space="preserve">Steady-state and transitional error rates were </w:t>
      </w:r>
      <w:r w:rsidR="006C35DB" w:rsidRPr="00BB5B1D">
        <w:rPr>
          <w:rFonts w:cs="Times New Roman"/>
          <w:szCs w:val="20"/>
        </w:rPr>
        <w:t xml:space="preserve">also </w:t>
      </w:r>
      <w:r w:rsidR="00036C47" w:rsidRPr="00BB5B1D">
        <w:rPr>
          <w:rFonts w:cs="Times New Roman"/>
          <w:szCs w:val="20"/>
        </w:rPr>
        <w:t xml:space="preserve">significantly </w:t>
      </w:r>
      <w:r w:rsidR="006C35DB" w:rsidRPr="00BB5B1D">
        <w:rPr>
          <w:rFonts w:cs="Times New Roman"/>
          <w:szCs w:val="20"/>
        </w:rPr>
        <w:t xml:space="preserve">reduced </w:t>
      </w:r>
      <w:del w:id="547" w:author="Blair Hu" w:date="2018-01-04T18:32:00Z">
        <w:r w:rsidR="0087363F" w:rsidRPr="00BB5B1D" w:rsidDel="009C5BCE">
          <w:rPr>
            <w:rFonts w:cs="Times New Roman"/>
            <w:szCs w:val="20"/>
          </w:rPr>
          <w:delText>(</w:delText>
        </w:r>
        <w:r w:rsidR="0087363F" w:rsidRPr="00BB5B1D" w:rsidDel="009C5BCE">
          <w:rPr>
            <w:rFonts w:cs="Times New Roman"/>
            <w:i/>
            <w:szCs w:val="20"/>
          </w:rPr>
          <w:delText>p</w:delText>
        </w:r>
        <w:r w:rsidR="0087363F" w:rsidRPr="00BB5B1D" w:rsidDel="009C5BCE">
          <w:rPr>
            <w:rFonts w:cs="Times New Roman"/>
            <w:szCs w:val="20"/>
          </w:rPr>
          <w:delText xml:space="preserve"> &lt; 0.01) </w:delText>
        </w:r>
      </w:del>
      <w:r w:rsidR="00036C47" w:rsidRPr="00BB5B1D">
        <w:rPr>
          <w:rFonts w:cs="Times New Roman"/>
          <w:szCs w:val="20"/>
        </w:rPr>
        <w:t xml:space="preserve">when using bilateral sensors for all modality groups and machine learning algorithms </w:t>
      </w:r>
      <w:ins w:id="548" w:author="Blair Hu" w:date="2018-01-05T17:28:00Z">
        <w:r w:rsidR="008B3E38" w:rsidRPr="00BB5B1D">
          <w:rPr>
            <w:rFonts w:cs="Times New Roman"/>
            <w:szCs w:val="20"/>
          </w:rPr>
          <w:t xml:space="preserve">with the exception of steady-state errors with SVM and </w:t>
        </w:r>
      </w:ins>
      <w:del w:id="549" w:author="Blair Hu" w:date="2018-01-05T17:28:00Z">
        <w:r w:rsidR="00036C47" w:rsidRPr="00BB5B1D" w:rsidDel="008B3E38">
          <w:rPr>
            <w:rFonts w:cs="Times New Roman"/>
            <w:szCs w:val="20"/>
          </w:rPr>
          <w:delText xml:space="preserve">except </w:delText>
        </w:r>
      </w:del>
      <w:r w:rsidR="00036C47" w:rsidRPr="00BB5B1D">
        <w:rPr>
          <w:rFonts w:cs="Times New Roman"/>
          <w:szCs w:val="20"/>
        </w:rPr>
        <w:t xml:space="preserve">ANN for the </w:t>
      </w:r>
      <w:r w:rsidR="00374424" w:rsidRPr="00BB5B1D">
        <w:rPr>
          <w:rFonts w:cs="Times New Roman"/>
          <w:szCs w:val="20"/>
        </w:rPr>
        <w:t>fused</w:t>
      </w:r>
      <w:r w:rsidR="00036C47" w:rsidRPr="00BB5B1D">
        <w:rPr>
          <w:rFonts w:cs="Times New Roman"/>
          <w:szCs w:val="20"/>
        </w:rPr>
        <w:t xml:space="preserve"> sensor set </w:t>
      </w:r>
      <w:r w:rsidR="00A56189" w:rsidRPr="00BB5B1D">
        <w:rPr>
          <w:rFonts w:cs="Times New Roman"/>
          <w:szCs w:val="20"/>
        </w:rPr>
        <w:t xml:space="preserve">(ALL) </w:t>
      </w:r>
      <w:r w:rsidR="000A0580" w:rsidRPr="00BB5B1D">
        <w:rPr>
          <w:rFonts w:cs="Times New Roman"/>
          <w:szCs w:val="20"/>
        </w:rPr>
        <w:t xml:space="preserve">(Table </w:t>
      </w:r>
      <w:r w:rsidR="00F80256">
        <w:rPr>
          <w:rFonts w:cs="Times New Roman"/>
          <w:szCs w:val="20"/>
        </w:rPr>
        <w:t>2</w:t>
      </w:r>
      <w:r w:rsidR="000A0580" w:rsidRPr="00BB5B1D">
        <w:rPr>
          <w:rFonts w:cs="Times New Roman"/>
          <w:szCs w:val="20"/>
        </w:rPr>
        <w:t>)</w:t>
      </w:r>
      <w:r w:rsidR="00036C47" w:rsidRPr="00BB5B1D">
        <w:rPr>
          <w:rFonts w:cs="Times New Roman"/>
          <w:szCs w:val="20"/>
        </w:rPr>
        <w:t xml:space="preserve">. </w:t>
      </w:r>
      <w:r w:rsidR="008F42D4" w:rsidRPr="00BB5B1D">
        <w:rPr>
          <w:rFonts w:cs="Times New Roman"/>
          <w:szCs w:val="20"/>
        </w:rPr>
        <w:t xml:space="preserve">There was </w:t>
      </w:r>
      <w:ins w:id="550" w:author="Blair Hu" w:date="2018-01-05T17:29:00Z">
        <w:r w:rsidR="00F65D3F" w:rsidRPr="00BB5B1D">
          <w:rPr>
            <w:rFonts w:cs="Times New Roman"/>
            <w:szCs w:val="20"/>
          </w:rPr>
          <w:t xml:space="preserve">generally </w:t>
        </w:r>
      </w:ins>
      <w:r w:rsidR="008F42D4" w:rsidRPr="00BB5B1D">
        <w:rPr>
          <w:rFonts w:cs="Times New Roman"/>
          <w:szCs w:val="20"/>
        </w:rPr>
        <w:t xml:space="preserve">no significant difference </w:t>
      </w:r>
      <w:r w:rsidR="000A2D16" w:rsidRPr="00BB5B1D">
        <w:rPr>
          <w:rFonts w:cs="Times New Roman"/>
          <w:szCs w:val="20"/>
        </w:rPr>
        <w:t xml:space="preserve">between </w:t>
      </w:r>
      <w:r w:rsidR="008F42D4" w:rsidRPr="00BB5B1D">
        <w:rPr>
          <w:rFonts w:cs="Times New Roman"/>
          <w:szCs w:val="20"/>
        </w:rPr>
        <w:t>unilateral (</w:t>
      </w:r>
      <w:r w:rsidR="006C35DB" w:rsidRPr="00BB5B1D">
        <w:rPr>
          <w:rFonts w:cs="Times New Roman"/>
          <w:szCs w:val="20"/>
        </w:rPr>
        <w:t xml:space="preserve">ipsilateral </w:t>
      </w:r>
      <w:r w:rsidR="0084351B" w:rsidRPr="00BB5B1D">
        <w:rPr>
          <w:rFonts w:cs="Times New Roman"/>
          <w:szCs w:val="20"/>
        </w:rPr>
        <w:t>versus</w:t>
      </w:r>
      <w:r w:rsidR="008F42D4" w:rsidRPr="00BB5B1D">
        <w:rPr>
          <w:rFonts w:cs="Times New Roman"/>
          <w:szCs w:val="20"/>
        </w:rPr>
        <w:t xml:space="preserve"> contralateral) </w:t>
      </w:r>
      <w:r w:rsidR="000A2D16" w:rsidRPr="00BB5B1D">
        <w:rPr>
          <w:rFonts w:cs="Times New Roman"/>
          <w:szCs w:val="20"/>
        </w:rPr>
        <w:t xml:space="preserve">single modality </w:t>
      </w:r>
      <w:r w:rsidR="008F42D4" w:rsidRPr="00BB5B1D">
        <w:rPr>
          <w:rFonts w:cs="Times New Roman"/>
          <w:szCs w:val="20"/>
        </w:rPr>
        <w:t>sensor sets</w:t>
      </w:r>
      <w:r w:rsidR="00C83BF2" w:rsidRPr="00BB5B1D">
        <w:rPr>
          <w:rFonts w:cs="Times New Roman"/>
          <w:szCs w:val="20"/>
        </w:rPr>
        <w:t xml:space="preserve"> </w:t>
      </w:r>
      <w:r w:rsidR="0028310E" w:rsidRPr="00BB5B1D">
        <w:rPr>
          <w:rFonts w:cs="Times New Roman"/>
          <w:szCs w:val="20"/>
        </w:rPr>
        <w:t>for overall, steady-state, or transitional error rates</w:t>
      </w:r>
      <w:del w:id="551" w:author="Blair Hu" w:date="2018-01-04T18:32:00Z">
        <w:r w:rsidR="0028310E" w:rsidRPr="00BB5B1D" w:rsidDel="00444737">
          <w:rPr>
            <w:rFonts w:cs="Times New Roman"/>
            <w:szCs w:val="20"/>
          </w:rPr>
          <w:delText xml:space="preserve"> </w:delText>
        </w:r>
        <w:r w:rsidR="00C83BF2" w:rsidRPr="00BB5B1D" w:rsidDel="00444737">
          <w:rPr>
            <w:rFonts w:cs="Times New Roman"/>
            <w:szCs w:val="20"/>
          </w:rPr>
          <w:delText>(</w:delText>
        </w:r>
        <w:r w:rsidR="00C83BF2" w:rsidRPr="00BB5B1D" w:rsidDel="00444737">
          <w:rPr>
            <w:rFonts w:cs="Times New Roman"/>
            <w:i/>
            <w:szCs w:val="20"/>
          </w:rPr>
          <w:delText xml:space="preserve">p </w:delText>
        </w:r>
        <w:r w:rsidR="00C83BF2" w:rsidRPr="00BB5B1D" w:rsidDel="00444737">
          <w:rPr>
            <w:rFonts w:cs="Times New Roman"/>
            <w:szCs w:val="20"/>
          </w:rPr>
          <w:delText>&gt; 0.05)</w:delText>
        </w:r>
      </w:del>
      <w:r w:rsidR="00532500" w:rsidRPr="00BB5B1D">
        <w:rPr>
          <w:rFonts w:cs="Times New Roman"/>
          <w:szCs w:val="20"/>
        </w:rPr>
        <w:t>; however, contralateral sensors had significantly higher</w:t>
      </w:r>
      <w:r w:rsidR="00A56189" w:rsidRPr="00BB5B1D">
        <w:rPr>
          <w:rFonts w:cs="Times New Roman"/>
          <w:szCs w:val="20"/>
        </w:rPr>
        <w:t xml:space="preserve"> </w:t>
      </w:r>
      <w:del w:id="552" w:author="Blair Hu" w:date="2018-01-04T18:32:00Z">
        <w:r w:rsidR="00A56189" w:rsidRPr="00BB5B1D" w:rsidDel="00444737">
          <w:rPr>
            <w:rFonts w:cs="Times New Roman"/>
            <w:szCs w:val="20"/>
          </w:rPr>
          <w:delText>(</w:delText>
        </w:r>
        <w:r w:rsidR="00A56189" w:rsidRPr="00BB5B1D" w:rsidDel="00444737">
          <w:rPr>
            <w:rFonts w:cs="Times New Roman"/>
            <w:i/>
            <w:szCs w:val="20"/>
          </w:rPr>
          <w:delText>p</w:delText>
        </w:r>
        <w:r w:rsidR="00A56189" w:rsidRPr="00BB5B1D" w:rsidDel="00444737">
          <w:rPr>
            <w:rFonts w:cs="Times New Roman"/>
            <w:szCs w:val="20"/>
          </w:rPr>
          <w:delText xml:space="preserve"> &lt; 0.01)</w:delText>
        </w:r>
        <w:r w:rsidR="00532500" w:rsidRPr="00BB5B1D" w:rsidDel="00444737">
          <w:rPr>
            <w:rFonts w:cs="Times New Roman"/>
            <w:szCs w:val="20"/>
          </w:rPr>
          <w:delText xml:space="preserve"> </w:delText>
        </w:r>
      </w:del>
      <w:del w:id="553" w:author="Blair Hu" w:date="2018-01-05T17:29:00Z">
        <w:r w:rsidR="00532500" w:rsidRPr="00BB5B1D" w:rsidDel="00F65D3F">
          <w:rPr>
            <w:rFonts w:cs="Times New Roman"/>
            <w:szCs w:val="20"/>
          </w:rPr>
          <w:delText xml:space="preserve">overall and </w:delText>
        </w:r>
      </w:del>
      <w:r w:rsidR="00532500" w:rsidRPr="00BB5B1D">
        <w:rPr>
          <w:rFonts w:cs="Times New Roman"/>
          <w:szCs w:val="20"/>
        </w:rPr>
        <w:t xml:space="preserve">transitional error rates </w:t>
      </w:r>
      <w:r w:rsidR="00CB24C4" w:rsidRPr="00BB5B1D">
        <w:rPr>
          <w:rFonts w:cs="Times New Roman"/>
          <w:szCs w:val="20"/>
        </w:rPr>
        <w:t>with</w:t>
      </w:r>
      <w:r w:rsidR="00532500" w:rsidRPr="00BB5B1D">
        <w:rPr>
          <w:rFonts w:cs="Times New Roman"/>
          <w:szCs w:val="20"/>
        </w:rPr>
        <w:t xml:space="preserve"> LDA </w:t>
      </w:r>
      <w:r w:rsidR="00FC5086" w:rsidRPr="00BB5B1D">
        <w:rPr>
          <w:rFonts w:cs="Times New Roman"/>
          <w:szCs w:val="20"/>
        </w:rPr>
        <w:t xml:space="preserve">and overall and transitional error rates with ANN </w:t>
      </w:r>
      <w:r w:rsidR="00532500" w:rsidRPr="00BB5B1D">
        <w:rPr>
          <w:rFonts w:cs="Times New Roman"/>
          <w:szCs w:val="20"/>
        </w:rPr>
        <w:t xml:space="preserve">for the </w:t>
      </w:r>
      <w:r w:rsidR="00374424" w:rsidRPr="00BB5B1D">
        <w:rPr>
          <w:rFonts w:cs="Times New Roman"/>
          <w:szCs w:val="20"/>
        </w:rPr>
        <w:t>fused</w:t>
      </w:r>
      <w:r w:rsidR="00532500" w:rsidRPr="00BB5B1D">
        <w:rPr>
          <w:rFonts w:cs="Times New Roman"/>
          <w:szCs w:val="20"/>
        </w:rPr>
        <w:t xml:space="preserve"> sensor set (Table </w:t>
      </w:r>
      <w:r w:rsidR="00F80256">
        <w:rPr>
          <w:rFonts w:cs="Times New Roman"/>
          <w:szCs w:val="20"/>
        </w:rPr>
        <w:t>2</w:t>
      </w:r>
      <w:r w:rsidR="00532500" w:rsidRPr="00BB5B1D">
        <w:rPr>
          <w:rFonts w:cs="Times New Roman"/>
          <w:szCs w:val="20"/>
        </w:rPr>
        <w:t xml:space="preserve">). </w:t>
      </w:r>
      <w:r w:rsidR="00A46E16" w:rsidRPr="00BB5B1D">
        <w:rPr>
          <w:rFonts w:cs="Times New Roman"/>
          <w:szCs w:val="20"/>
        </w:rPr>
        <w:t xml:space="preserve">For </w:t>
      </w:r>
      <w:r w:rsidR="007E7B2B" w:rsidRPr="00BB5B1D">
        <w:rPr>
          <w:rFonts w:cs="Times New Roman"/>
          <w:szCs w:val="20"/>
        </w:rPr>
        <w:t>unilateral</w:t>
      </w:r>
      <w:r w:rsidR="00A46E16" w:rsidRPr="00BB5B1D">
        <w:rPr>
          <w:rFonts w:cs="Times New Roman"/>
          <w:szCs w:val="20"/>
        </w:rPr>
        <w:t xml:space="preserve"> </w:t>
      </w:r>
      <w:r w:rsidR="006F57FA" w:rsidRPr="00BB5B1D">
        <w:rPr>
          <w:rFonts w:cs="Times New Roman"/>
          <w:szCs w:val="20"/>
        </w:rPr>
        <w:t>sensor sets</w:t>
      </w:r>
      <w:r w:rsidR="00A46E16" w:rsidRPr="00BB5B1D">
        <w:rPr>
          <w:rFonts w:cs="Times New Roman"/>
          <w:szCs w:val="20"/>
        </w:rPr>
        <w:t>, the error rate of IMU was</w:t>
      </w:r>
      <w:del w:id="554" w:author="Blair Hu" w:date="2018-01-05T17:53:00Z">
        <w:r w:rsidR="00A46E16" w:rsidRPr="00BB5B1D" w:rsidDel="0054321D">
          <w:rPr>
            <w:rFonts w:cs="Times New Roman"/>
            <w:szCs w:val="20"/>
          </w:rPr>
          <w:delText xml:space="preserve"> significantly</w:delText>
        </w:r>
      </w:del>
      <w:r w:rsidR="00A46E16" w:rsidRPr="00BB5B1D">
        <w:rPr>
          <w:rFonts w:cs="Times New Roman"/>
          <w:szCs w:val="20"/>
        </w:rPr>
        <w:t xml:space="preserve"> lower than EMG or GONIO and decrease</w:t>
      </w:r>
      <w:r w:rsidR="009A17FF" w:rsidRPr="00BB5B1D">
        <w:rPr>
          <w:rFonts w:cs="Times New Roman"/>
          <w:szCs w:val="20"/>
        </w:rPr>
        <w:t>d</w:t>
      </w:r>
      <w:r w:rsidR="00374424" w:rsidRPr="00BB5B1D">
        <w:rPr>
          <w:rFonts w:cs="Times New Roman"/>
          <w:szCs w:val="20"/>
        </w:rPr>
        <w:t xml:space="preserve"> with sensor fusion</w:t>
      </w:r>
      <w:r w:rsidR="00A46E16" w:rsidRPr="00BB5B1D">
        <w:rPr>
          <w:rFonts w:cs="Times New Roman"/>
          <w:szCs w:val="20"/>
        </w:rPr>
        <w:t xml:space="preserve">; the lowest </w:t>
      </w:r>
      <w:r w:rsidR="000136B0">
        <w:rPr>
          <w:rFonts w:cs="Times New Roman"/>
          <w:szCs w:val="20"/>
        </w:rPr>
        <w:t xml:space="preserve">average </w:t>
      </w:r>
      <w:r w:rsidR="00A46E16" w:rsidRPr="00BB5B1D">
        <w:rPr>
          <w:rFonts w:cs="Times New Roman"/>
          <w:szCs w:val="20"/>
        </w:rPr>
        <w:t>overall error rate (1.4</w:t>
      </w:r>
      <w:r w:rsidR="004B0E6B" w:rsidRPr="00BB5B1D">
        <w:rPr>
          <w:rFonts w:cs="Times New Roman"/>
          <w:szCs w:val="20"/>
        </w:rPr>
        <w:t>3</w:t>
      </w:r>
      <w:r w:rsidR="00A46E16" w:rsidRPr="00BB5B1D">
        <w:rPr>
          <w:rFonts w:cs="Times New Roman"/>
          <w:szCs w:val="20"/>
        </w:rPr>
        <w:t xml:space="preserve"> ± 0.2</w:t>
      </w:r>
      <w:r w:rsidR="004B0E6B" w:rsidRPr="00BB5B1D">
        <w:rPr>
          <w:rFonts w:cs="Times New Roman"/>
          <w:szCs w:val="20"/>
        </w:rPr>
        <w:t>4</w:t>
      </w:r>
      <w:r w:rsidR="00A46E16" w:rsidRPr="00BB5B1D">
        <w:rPr>
          <w:rFonts w:cs="Times New Roman"/>
          <w:szCs w:val="20"/>
        </w:rPr>
        <w:t>%) was achieved by the LDA classifier using all bilateral sensors. The random effect of subject was significant (</w:t>
      </w:r>
      <w:r w:rsidR="00A46E16" w:rsidRPr="00BB5B1D">
        <w:rPr>
          <w:rFonts w:cs="Times New Roman"/>
          <w:i/>
          <w:szCs w:val="20"/>
        </w:rPr>
        <w:t>p</w:t>
      </w:r>
      <w:r w:rsidR="00A46E16" w:rsidRPr="00BB5B1D">
        <w:rPr>
          <w:rFonts w:cs="Times New Roman"/>
          <w:szCs w:val="20"/>
        </w:rPr>
        <w:t xml:space="preserve"> &lt; </w:t>
      </w:r>
      <w:del w:id="555" w:author="Blair Hu" w:date="2018-01-04T18:33:00Z">
        <w:r w:rsidR="00A46E16" w:rsidRPr="00BB5B1D" w:rsidDel="0019240F">
          <w:rPr>
            <w:rFonts w:cs="Times New Roman"/>
            <w:szCs w:val="20"/>
          </w:rPr>
          <w:delText>0.001</w:delText>
        </w:r>
      </w:del>
      <w:ins w:id="556" w:author="Blair Hu" w:date="2018-01-04T18:33:00Z">
        <w:r w:rsidR="0019240F" w:rsidRPr="00BB5B1D">
          <w:rPr>
            <w:rFonts w:cs="Times New Roman"/>
            <w:szCs w:val="20"/>
          </w:rPr>
          <w:t>10</w:t>
        </w:r>
        <w:r w:rsidR="0019240F" w:rsidRPr="00BB5B1D">
          <w:rPr>
            <w:rFonts w:cs="Times New Roman"/>
            <w:szCs w:val="20"/>
            <w:vertAlign w:val="superscript"/>
          </w:rPr>
          <w:t>-10</w:t>
        </w:r>
      </w:ins>
      <w:r w:rsidR="00A46E16" w:rsidRPr="00BB5B1D">
        <w:rPr>
          <w:rFonts w:cs="Times New Roman"/>
          <w:szCs w:val="20"/>
        </w:rPr>
        <w:t xml:space="preserve">) and the overall error rate using all bilateral </w:t>
      </w:r>
      <w:r w:rsidR="009A6A89" w:rsidRPr="00BB5B1D">
        <w:rPr>
          <w:rFonts w:cs="Times New Roman"/>
          <w:szCs w:val="20"/>
        </w:rPr>
        <w:t>sensors with LDA ranged from 0.52</w:t>
      </w:r>
      <w:r w:rsidR="00A46E16" w:rsidRPr="00BB5B1D">
        <w:rPr>
          <w:rFonts w:cs="Times New Roman"/>
          <w:szCs w:val="20"/>
        </w:rPr>
        <w:t>-2.</w:t>
      </w:r>
      <w:r w:rsidR="009A6A89" w:rsidRPr="00BB5B1D">
        <w:rPr>
          <w:rFonts w:cs="Times New Roman"/>
          <w:szCs w:val="20"/>
        </w:rPr>
        <w:t>78</w:t>
      </w:r>
      <w:r w:rsidR="00A46E16" w:rsidRPr="00BB5B1D">
        <w:rPr>
          <w:rFonts w:cs="Times New Roman"/>
          <w:szCs w:val="20"/>
        </w:rPr>
        <w:t xml:space="preserve">%. Interestingly, </w:t>
      </w:r>
      <w:ins w:id="557" w:author="Blair Hu" w:date="2018-01-04T18:38:00Z">
        <w:r w:rsidR="00A5415D" w:rsidRPr="00BB5B1D">
          <w:rPr>
            <w:rFonts w:cs="Times New Roman"/>
            <w:szCs w:val="20"/>
          </w:rPr>
          <w:t xml:space="preserve">there was </w:t>
        </w:r>
      </w:ins>
      <w:r w:rsidR="00A46E16" w:rsidRPr="00BB5B1D">
        <w:rPr>
          <w:rFonts w:cs="Times New Roman"/>
          <w:szCs w:val="20"/>
        </w:rPr>
        <w:t xml:space="preserve">no significant difference </w:t>
      </w:r>
      <w:del w:id="558" w:author="Blair Hu" w:date="2018-01-04T18:38:00Z">
        <w:r w:rsidR="00A46E16" w:rsidRPr="00BB5B1D" w:rsidDel="00A5415D">
          <w:rPr>
            <w:rFonts w:cs="Times New Roman"/>
            <w:szCs w:val="20"/>
          </w:rPr>
          <w:delText>was</w:delText>
        </w:r>
        <w:r w:rsidR="00374424" w:rsidRPr="00BB5B1D" w:rsidDel="00A5415D">
          <w:rPr>
            <w:rFonts w:cs="Times New Roman"/>
            <w:szCs w:val="20"/>
          </w:rPr>
          <w:delText xml:space="preserve"> found </w:delText>
        </w:r>
      </w:del>
      <w:r w:rsidR="00374424" w:rsidRPr="00BB5B1D">
        <w:rPr>
          <w:rFonts w:cs="Times New Roman"/>
          <w:szCs w:val="20"/>
        </w:rPr>
        <w:t>between</w:t>
      </w:r>
      <w:ins w:id="559" w:author="Blair Hu" w:date="2018-01-04T18:38:00Z">
        <w:r w:rsidR="00A5415D" w:rsidRPr="00BB5B1D">
          <w:rPr>
            <w:rFonts w:cs="Times New Roman"/>
            <w:szCs w:val="20"/>
          </w:rPr>
          <w:t xml:space="preserve"> overall error rates for</w:t>
        </w:r>
      </w:ins>
      <w:r w:rsidR="00374424" w:rsidRPr="00BB5B1D">
        <w:rPr>
          <w:rFonts w:cs="Times New Roman"/>
          <w:szCs w:val="20"/>
        </w:rPr>
        <w:t xml:space="preserve"> either GONIO(B) </w:t>
      </w:r>
      <w:ins w:id="560" w:author="Blair Hu" w:date="2018-01-04T18:39:00Z">
        <w:r w:rsidR="00707EF5" w:rsidRPr="00BB5B1D">
          <w:rPr>
            <w:rFonts w:cs="Times New Roman"/>
            <w:szCs w:val="20"/>
          </w:rPr>
          <w:t>and ALL(I)</w:t>
        </w:r>
      </w:ins>
      <w:ins w:id="561" w:author="Blair Hu" w:date="2018-01-04T18:40:00Z">
        <w:r w:rsidR="002A585F" w:rsidRPr="00BB5B1D">
          <w:rPr>
            <w:rFonts w:cs="Times New Roman"/>
            <w:szCs w:val="20"/>
          </w:rPr>
          <w:t xml:space="preserve"> (</w:t>
        </w:r>
        <w:r w:rsidR="002A585F" w:rsidRPr="00BB5B1D">
          <w:rPr>
            <w:rFonts w:cs="Times New Roman"/>
            <w:i/>
            <w:szCs w:val="20"/>
          </w:rPr>
          <w:t xml:space="preserve">p </w:t>
        </w:r>
        <w:r w:rsidR="002A585F" w:rsidRPr="00BB5B1D">
          <w:rPr>
            <w:rFonts w:cs="Times New Roman"/>
            <w:szCs w:val="20"/>
          </w:rPr>
          <w:t>= 0.08)</w:t>
        </w:r>
      </w:ins>
      <w:ins w:id="562" w:author="Blair Hu" w:date="2018-01-04T18:39:00Z">
        <w:r w:rsidR="00707EF5" w:rsidRPr="00BB5B1D">
          <w:rPr>
            <w:rFonts w:cs="Times New Roman"/>
            <w:szCs w:val="20"/>
          </w:rPr>
          <w:t xml:space="preserve"> </w:t>
        </w:r>
      </w:ins>
      <w:r w:rsidR="00374424" w:rsidRPr="00BB5B1D">
        <w:rPr>
          <w:rFonts w:cs="Times New Roman"/>
          <w:szCs w:val="20"/>
        </w:rPr>
        <w:t xml:space="preserve">or IMU(B) </w:t>
      </w:r>
      <w:r w:rsidR="00A46E16" w:rsidRPr="00BB5B1D">
        <w:rPr>
          <w:rFonts w:cs="Times New Roman"/>
          <w:szCs w:val="20"/>
        </w:rPr>
        <w:t>and ALL(I) sensor sets</w:t>
      </w:r>
      <w:r w:rsidR="006C35DB" w:rsidRPr="00BB5B1D">
        <w:rPr>
          <w:rFonts w:cs="Times New Roman"/>
          <w:szCs w:val="20"/>
        </w:rPr>
        <w:t xml:space="preserve"> (</w:t>
      </w:r>
      <w:r w:rsidR="006C35DB" w:rsidRPr="00BB5B1D">
        <w:rPr>
          <w:rFonts w:cs="Times New Roman"/>
          <w:i/>
          <w:szCs w:val="20"/>
        </w:rPr>
        <w:t>p</w:t>
      </w:r>
      <w:r w:rsidR="006C35DB" w:rsidRPr="00BB5B1D">
        <w:rPr>
          <w:rFonts w:cs="Times New Roman"/>
          <w:szCs w:val="20"/>
        </w:rPr>
        <w:t xml:space="preserve"> </w:t>
      </w:r>
      <w:del w:id="563" w:author="Blair Hu" w:date="2018-01-04T18:40:00Z">
        <w:r w:rsidR="006C35DB" w:rsidRPr="00BB5B1D" w:rsidDel="002A585F">
          <w:rPr>
            <w:rFonts w:cs="Times New Roman"/>
            <w:szCs w:val="20"/>
          </w:rPr>
          <w:delText>&gt; 0.05</w:delText>
        </w:r>
      </w:del>
      <w:ins w:id="564" w:author="Blair Hu" w:date="2018-01-04T18:40:00Z">
        <w:r w:rsidR="002A585F" w:rsidRPr="00BB5B1D">
          <w:rPr>
            <w:rFonts w:cs="Times New Roman"/>
            <w:szCs w:val="20"/>
          </w:rPr>
          <w:t>= 0.26</w:t>
        </w:r>
      </w:ins>
      <w:r w:rsidR="006C35DB" w:rsidRPr="00BB5B1D">
        <w:rPr>
          <w:rFonts w:cs="Times New Roman"/>
          <w:szCs w:val="20"/>
        </w:rPr>
        <w:t>)</w:t>
      </w:r>
      <w:r w:rsidR="00A46E16" w:rsidRPr="00BB5B1D">
        <w:rPr>
          <w:rFonts w:cs="Times New Roman"/>
          <w:szCs w:val="20"/>
        </w:rPr>
        <w:t xml:space="preserve">. </w:t>
      </w:r>
      <w:r w:rsidR="005B6800" w:rsidRPr="00BB5B1D">
        <w:rPr>
          <w:rFonts w:cs="Times New Roman"/>
          <w:szCs w:val="20"/>
        </w:rPr>
        <w:t>For ALL(I), there was no significant difference between classifiers; however f</w:t>
      </w:r>
      <w:r w:rsidR="00A46E16" w:rsidRPr="00BB5B1D">
        <w:rPr>
          <w:rFonts w:cs="Times New Roman"/>
          <w:szCs w:val="20"/>
        </w:rPr>
        <w:t xml:space="preserve">or </w:t>
      </w:r>
      <w:del w:id="565" w:author="Blair Hu" w:date="2018-01-04T18:43:00Z">
        <w:r w:rsidR="00374424" w:rsidRPr="00BB5B1D" w:rsidDel="009031A9">
          <w:rPr>
            <w:rFonts w:cs="Times New Roman"/>
            <w:szCs w:val="20"/>
          </w:rPr>
          <w:delText xml:space="preserve">combined </w:delText>
        </w:r>
        <w:r w:rsidR="00A46E16" w:rsidRPr="00BB5B1D" w:rsidDel="009031A9">
          <w:rPr>
            <w:rFonts w:cs="Times New Roman"/>
            <w:szCs w:val="20"/>
          </w:rPr>
          <w:delText>sensor sets</w:delText>
        </w:r>
      </w:del>
      <w:ins w:id="566" w:author="Blair Hu" w:date="2018-01-04T18:43:00Z">
        <w:r w:rsidR="009031A9" w:rsidRPr="00BB5B1D">
          <w:rPr>
            <w:rFonts w:cs="Times New Roman"/>
            <w:szCs w:val="20"/>
          </w:rPr>
          <w:t>ALL(B)</w:t>
        </w:r>
      </w:ins>
      <w:r w:rsidR="00A46E16" w:rsidRPr="00BB5B1D">
        <w:rPr>
          <w:rFonts w:cs="Times New Roman"/>
          <w:szCs w:val="20"/>
        </w:rPr>
        <w:t xml:space="preserve">, the </w:t>
      </w:r>
      <w:ins w:id="567" w:author="Blair Hu" w:date="2018-01-04T18:41:00Z">
        <w:r w:rsidR="00CC0D56" w:rsidRPr="00BB5B1D">
          <w:rPr>
            <w:rFonts w:cs="Times New Roman"/>
            <w:szCs w:val="20"/>
          </w:rPr>
          <w:t xml:space="preserve">overall </w:t>
        </w:r>
      </w:ins>
      <w:r w:rsidR="00A46E16" w:rsidRPr="00BB5B1D">
        <w:rPr>
          <w:rFonts w:cs="Times New Roman"/>
          <w:szCs w:val="20"/>
        </w:rPr>
        <w:t>error rate</w:t>
      </w:r>
      <w:del w:id="568" w:author="Blair Hu" w:date="2018-01-04T18:45:00Z">
        <w:r w:rsidR="00A46E16" w:rsidRPr="00BB5B1D" w:rsidDel="005A1CA8">
          <w:rPr>
            <w:rFonts w:cs="Times New Roman"/>
            <w:szCs w:val="20"/>
          </w:rPr>
          <w:delText>s</w:delText>
        </w:r>
      </w:del>
      <w:r w:rsidR="00A46E16" w:rsidRPr="00BB5B1D">
        <w:rPr>
          <w:rFonts w:cs="Times New Roman"/>
          <w:szCs w:val="20"/>
        </w:rPr>
        <w:t xml:space="preserve"> of </w:t>
      </w:r>
      <w:ins w:id="569" w:author="Blair Hu" w:date="2018-01-04T18:45:00Z">
        <w:r w:rsidR="005A1CA8" w:rsidRPr="00BB5B1D">
          <w:rPr>
            <w:rFonts w:cs="Times New Roman"/>
            <w:szCs w:val="20"/>
          </w:rPr>
          <w:t xml:space="preserve">LDA was significantly lower </w:t>
        </w:r>
      </w:ins>
      <w:r w:rsidR="00C92470" w:rsidRPr="00BB5B1D">
        <w:rPr>
          <w:rFonts w:cs="Times New Roman"/>
          <w:szCs w:val="20"/>
        </w:rPr>
        <w:t xml:space="preserve">than </w:t>
      </w:r>
      <w:ins w:id="570" w:author="Blair Hu" w:date="2018-01-04T18:43:00Z">
        <w:r w:rsidR="005A1CA8" w:rsidRPr="00BB5B1D">
          <w:rPr>
            <w:rFonts w:cs="Times New Roman"/>
            <w:szCs w:val="20"/>
          </w:rPr>
          <w:t>ANN</w:t>
        </w:r>
      </w:ins>
      <w:ins w:id="571" w:author="Blair Hu" w:date="2018-01-04T18:47:00Z">
        <w:r w:rsidR="005A1CA8" w:rsidRPr="00BB5B1D">
          <w:rPr>
            <w:rFonts w:cs="Times New Roman"/>
            <w:szCs w:val="20"/>
          </w:rPr>
          <w:t xml:space="preserve"> (</w:t>
        </w:r>
        <w:r w:rsidR="005A1CA8" w:rsidRPr="00BB5B1D">
          <w:rPr>
            <w:rFonts w:cs="Times New Roman"/>
            <w:i/>
            <w:szCs w:val="20"/>
          </w:rPr>
          <w:t>p</w:t>
        </w:r>
        <w:r w:rsidR="005A1CA8" w:rsidRPr="00BB5B1D">
          <w:rPr>
            <w:rFonts w:cs="Times New Roman"/>
            <w:szCs w:val="20"/>
          </w:rPr>
          <w:t xml:space="preserve"> = </w:t>
        </w:r>
      </w:ins>
      <w:r w:rsidR="00C92470" w:rsidRPr="00BB5B1D">
        <w:rPr>
          <w:rFonts w:cs="Times New Roman"/>
          <w:szCs w:val="20"/>
        </w:rPr>
        <w:t>3.02</w:t>
      </w:r>
      <w:ins w:id="572" w:author="Blair Hu" w:date="2018-01-04T18:47:00Z">
        <w:r w:rsidR="005A1CA8" w:rsidRPr="00BB5B1D">
          <w:rPr>
            <w:rFonts w:cs="Times New Roman"/>
            <w:szCs w:val="20"/>
          </w:rPr>
          <w:t xml:space="preserve"> x 10</w:t>
        </w:r>
        <w:r w:rsidR="005A1CA8" w:rsidRPr="00BB5B1D">
          <w:rPr>
            <w:rFonts w:cs="Times New Roman"/>
            <w:szCs w:val="20"/>
            <w:vertAlign w:val="superscript"/>
          </w:rPr>
          <w:t>-</w:t>
        </w:r>
      </w:ins>
      <w:r w:rsidR="00C92470" w:rsidRPr="00BB5B1D">
        <w:rPr>
          <w:rFonts w:cs="Times New Roman"/>
          <w:szCs w:val="20"/>
          <w:vertAlign w:val="superscript"/>
        </w:rPr>
        <w:t>5</w:t>
      </w:r>
      <w:ins w:id="573" w:author="Blair Hu" w:date="2018-01-04T18:47:00Z">
        <w:r w:rsidR="005A1CA8" w:rsidRPr="00BB5B1D">
          <w:rPr>
            <w:rFonts w:cs="Times New Roman"/>
            <w:szCs w:val="20"/>
          </w:rPr>
          <w:t>)</w:t>
        </w:r>
      </w:ins>
      <w:r w:rsidR="00C92470" w:rsidRPr="00BB5B1D">
        <w:rPr>
          <w:rFonts w:cs="Times New Roman"/>
          <w:szCs w:val="20"/>
        </w:rPr>
        <w:t xml:space="preserve"> but not different from SVM </w:t>
      </w:r>
      <w:r w:rsidR="00C92470" w:rsidRPr="00BB5B1D">
        <w:rPr>
          <w:rFonts w:cs="Times New Roman"/>
          <w:i/>
          <w:szCs w:val="20"/>
        </w:rPr>
        <w:t>(p</w:t>
      </w:r>
      <w:r w:rsidR="00C92470" w:rsidRPr="00BB5B1D">
        <w:rPr>
          <w:rFonts w:cs="Times New Roman"/>
          <w:szCs w:val="20"/>
        </w:rPr>
        <w:t xml:space="preserve"> = 0.11)</w:t>
      </w:r>
      <w:del w:id="574" w:author="Blair Hu" w:date="2018-01-04T18:46:00Z">
        <w:r w:rsidR="00A46E16" w:rsidRPr="00BB5B1D" w:rsidDel="005A1CA8">
          <w:rPr>
            <w:rFonts w:cs="Times New Roman"/>
            <w:i/>
            <w:szCs w:val="20"/>
          </w:rPr>
          <w:delText>LDA and SVM were similar but ANN was significantly higher (p &lt; 0.001)</w:delText>
        </w:r>
      </w:del>
      <w:r w:rsidR="00A46E16" w:rsidRPr="00BB5B1D">
        <w:rPr>
          <w:rFonts w:cs="Times New Roman"/>
          <w:i/>
          <w:szCs w:val="20"/>
        </w:rPr>
        <w:t>.</w:t>
      </w:r>
      <w:del w:id="575" w:author="Blair Hu" w:date="2018-01-04T18:27:00Z">
        <w:r w:rsidR="00A46E16" w:rsidRPr="00A46E16" w:rsidDel="009B3DFF">
          <w:rPr>
            <w:rFonts w:cs="Times New Roman"/>
            <w:szCs w:val="20"/>
          </w:rPr>
          <w:delText xml:space="preserve"> </w:delText>
        </w:r>
      </w:del>
    </w:p>
    <w:p w:rsidR="00A46E16" w:rsidRPr="00376CC5" w:rsidRDefault="00A46E16" w:rsidP="00A46E16">
      <w:pPr>
        <w:pStyle w:val="Heading2"/>
      </w:pPr>
      <w:r>
        <w:t>Contralateral sensor selection</w:t>
      </w:r>
    </w:p>
    <w:p w:rsidR="00964AB6" w:rsidRDefault="00A46E16" w:rsidP="00BA6715">
      <w:pPr>
        <w:spacing w:after="120"/>
        <w:jc w:val="both"/>
        <w:rPr>
          <w:ins w:id="576" w:author="Blair Hu" w:date="2018-01-02T22:48:00Z"/>
          <w:rFonts w:cs="Times New Roman"/>
          <w:szCs w:val="20"/>
        </w:rPr>
      </w:pPr>
      <w:r w:rsidRPr="00A46E16">
        <w:rPr>
          <w:rFonts w:cs="Times New Roman"/>
          <w:szCs w:val="20"/>
        </w:rPr>
        <w:t xml:space="preserve">The optimal collection of </w:t>
      </w:r>
      <w:r w:rsidR="00966A97">
        <w:rPr>
          <w:rFonts w:cs="Times New Roman"/>
          <w:szCs w:val="20"/>
        </w:rPr>
        <w:t xml:space="preserve">additional contralateral </w:t>
      </w:r>
      <w:r w:rsidRPr="00A46E16">
        <w:rPr>
          <w:rFonts w:cs="Times New Roman"/>
          <w:szCs w:val="20"/>
        </w:rPr>
        <w:t xml:space="preserve">sensors after each iteration varied between subjects but on average </w:t>
      </w:r>
      <w:r w:rsidR="00BC1701">
        <w:rPr>
          <w:rFonts w:cs="Times New Roman"/>
          <w:szCs w:val="20"/>
        </w:rPr>
        <w:t xml:space="preserve">goniometer and </w:t>
      </w:r>
      <w:r w:rsidRPr="00A46E16">
        <w:rPr>
          <w:rFonts w:cs="Times New Roman"/>
          <w:szCs w:val="20"/>
        </w:rPr>
        <w:t>IMU sensors were preferentially selected before EMG sensors (Fig</w:t>
      </w:r>
      <w:r w:rsidR="00BC1701">
        <w:rPr>
          <w:rFonts w:cs="Times New Roman"/>
          <w:szCs w:val="20"/>
        </w:rPr>
        <w:t xml:space="preserve">ure </w:t>
      </w:r>
      <w:r w:rsidR="00464A45">
        <w:rPr>
          <w:rFonts w:cs="Times New Roman"/>
          <w:szCs w:val="20"/>
        </w:rPr>
        <w:t>9</w:t>
      </w:r>
      <w:r w:rsidR="00AA1C18">
        <w:rPr>
          <w:rFonts w:cs="Times New Roman"/>
          <w:szCs w:val="20"/>
        </w:rPr>
        <w:t>, top</w:t>
      </w:r>
      <w:r w:rsidRPr="00A46E16">
        <w:rPr>
          <w:rFonts w:cs="Times New Roman"/>
          <w:szCs w:val="20"/>
        </w:rPr>
        <w:t xml:space="preserve">). </w:t>
      </w:r>
      <w:r w:rsidR="00966A97" w:rsidRPr="00966A97">
        <w:rPr>
          <w:rFonts w:cs="Times New Roman"/>
          <w:szCs w:val="20"/>
        </w:rPr>
        <w:t>O</w:t>
      </w:r>
      <w:r w:rsidR="00CD153C" w:rsidRPr="00966A97">
        <w:rPr>
          <w:rFonts w:cs="Times New Roman"/>
          <w:szCs w:val="20"/>
        </w:rPr>
        <w:t>ne contralateral lower leg kinematic sensor (</w:t>
      </w:r>
      <w:r w:rsidR="00CD153C" w:rsidRPr="00966A97">
        <w:rPr>
          <w:rFonts w:cs="Times New Roman"/>
          <w:i/>
          <w:szCs w:val="20"/>
        </w:rPr>
        <w:t xml:space="preserve">i.e. </w:t>
      </w:r>
      <w:r w:rsidR="00CD153C" w:rsidRPr="00966A97">
        <w:rPr>
          <w:rFonts w:cs="Times New Roman"/>
          <w:szCs w:val="20"/>
        </w:rPr>
        <w:t>ankle goniometer or shank IMU) was selected within the first two iterations for every subject</w:t>
      </w:r>
      <w:r w:rsidR="00966A97" w:rsidRPr="00966A97">
        <w:rPr>
          <w:rFonts w:cs="Times New Roman"/>
          <w:szCs w:val="20"/>
        </w:rPr>
        <w:t>; additionally, at least one goniometer sensor (</w:t>
      </w:r>
      <w:r w:rsidR="00966A97" w:rsidRPr="00966A97">
        <w:rPr>
          <w:rFonts w:cs="Times New Roman"/>
          <w:i/>
          <w:szCs w:val="20"/>
        </w:rPr>
        <w:t xml:space="preserve">i.e. </w:t>
      </w:r>
      <w:r w:rsidR="00966A97" w:rsidRPr="00966A97">
        <w:rPr>
          <w:rFonts w:cs="Times New Roman"/>
          <w:szCs w:val="20"/>
        </w:rPr>
        <w:t>ankle or knee) was selected within the first two iterations for all but two subjects</w:t>
      </w:r>
      <w:r w:rsidR="00CD153C" w:rsidRPr="00966A97">
        <w:rPr>
          <w:rFonts w:cs="Times New Roman"/>
          <w:szCs w:val="20"/>
        </w:rPr>
        <w:t>.</w:t>
      </w:r>
      <w:r w:rsidR="00CD153C">
        <w:rPr>
          <w:rFonts w:cs="Times New Roman"/>
          <w:szCs w:val="20"/>
        </w:rPr>
        <w:t xml:space="preserve"> </w:t>
      </w:r>
      <w:r w:rsidRPr="00A46E16">
        <w:rPr>
          <w:rFonts w:cs="Times New Roman"/>
          <w:szCs w:val="20"/>
        </w:rPr>
        <w:t>Overall</w:t>
      </w:r>
      <w:ins w:id="577" w:author="Blair Hu" w:date="2018-01-04T17:38:00Z">
        <w:r w:rsidR="00432049">
          <w:rPr>
            <w:rFonts w:cs="Times New Roman"/>
            <w:szCs w:val="20"/>
          </w:rPr>
          <w:t xml:space="preserve"> (</w:t>
        </w:r>
        <w:r w:rsidR="00432049" w:rsidRPr="00922D9A">
          <w:rPr>
            <w:rFonts w:cs="Times New Roman"/>
            <w:i/>
            <w:szCs w:val="20"/>
            <w:rPrChange w:id="578" w:author="Blair Hu" w:date="2018-01-04T17:41:00Z">
              <w:rPr>
                <w:rFonts w:cs="Times New Roman"/>
                <w:szCs w:val="20"/>
              </w:rPr>
            </w:rPrChange>
          </w:rPr>
          <w:t>p</w:t>
        </w:r>
        <w:r w:rsidR="00432049" w:rsidRPr="00432049">
          <w:rPr>
            <w:rFonts w:cs="Times New Roman"/>
            <w:szCs w:val="20"/>
          </w:rPr>
          <w:t xml:space="preserve"> = </w:t>
        </w:r>
      </w:ins>
      <w:ins w:id="579" w:author="Blair Hu" w:date="2018-01-04T17:39:00Z">
        <w:r w:rsidR="00922D9A">
          <w:rPr>
            <w:rFonts w:cs="Times New Roman"/>
            <w:szCs w:val="20"/>
          </w:rPr>
          <w:t xml:space="preserve">1.27 </w:t>
        </w:r>
      </w:ins>
      <w:ins w:id="580" w:author="Blair Hu" w:date="2018-01-04T17:40:00Z">
        <w:r w:rsidR="00922D9A">
          <w:rPr>
            <w:rFonts w:cs="Times New Roman"/>
            <w:szCs w:val="20"/>
          </w:rPr>
          <w:t>x</w:t>
        </w:r>
      </w:ins>
      <w:ins w:id="581" w:author="Blair Hu" w:date="2018-01-04T17:39:00Z">
        <w:r w:rsidR="00922D9A">
          <w:rPr>
            <w:rFonts w:cs="Times New Roman"/>
            <w:szCs w:val="20"/>
          </w:rPr>
          <w:t xml:space="preserve"> 10</w:t>
        </w:r>
        <w:r w:rsidR="00922D9A">
          <w:rPr>
            <w:rFonts w:cs="Times New Roman"/>
            <w:szCs w:val="20"/>
          </w:rPr>
          <w:softHyphen/>
        </w:r>
        <w:r w:rsidR="00922D9A">
          <w:rPr>
            <w:rFonts w:cs="Times New Roman"/>
            <w:szCs w:val="20"/>
            <w:vertAlign w:val="superscript"/>
          </w:rPr>
          <w:t>-4</w:t>
        </w:r>
      </w:ins>
      <w:ins w:id="582" w:author="Blair Hu" w:date="2018-01-04T17:38:00Z">
        <w:r w:rsidR="00432049">
          <w:rPr>
            <w:rFonts w:cs="Times New Roman"/>
            <w:szCs w:val="20"/>
          </w:rPr>
          <w:t>)</w:t>
        </w:r>
      </w:ins>
      <w:r w:rsidR="006F5CCF">
        <w:rPr>
          <w:rFonts w:cs="Times New Roman"/>
          <w:szCs w:val="20"/>
        </w:rPr>
        <w:t xml:space="preserve">, </w:t>
      </w:r>
      <w:r w:rsidR="000A3AE7">
        <w:rPr>
          <w:rFonts w:cs="Times New Roman"/>
          <w:szCs w:val="20"/>
        </w:rPr>
        <w:lastRenderedPageBreak/>
        <w:t>steady-state</w:t>
      </w:r>
      <w:ins w:id="583" w:author="Blair Hu" w:date="2018-01-04T17:38:00Z">
        <w:r w:rsidR="00432049">
          <w:rPr>
            <w:rFonts w:cs="Times New Roman"/>
            <w:szCs w:val="20"/>
          </w:rPr>
          <w:t xml:space="preserve"> (</w:t>
        </w:r>
        <w:r w:rsidR="00432049" w:rsidRPr="00922D9A">
          <w:rPr>
            <w:rFonts w:cs="Times New Roman"/>
            <w:i/>
            <w:szCs w:val="20"/>
            <w:rPrChange w:id="584" w:author="Blair Hu" w:date="2018-01-04T17:41:00Z">
              <w:rPr>
                <w:rFonts w:cs="Times New Roman"/>
                <w:szCs w:val="20"/>
              </w:rPr>
            </w:rPrChange>
          </w:rPr>
          <w:t>p</w:t>
        </w:r>
        <w:r w:rsidR="00432049" w:rsidRPr="00432049">
          <w:rPr>
            <w:rFonts w:cs="Times New Roman"/>
            <w:szCs w:val="20"/>
          </w:rPr>
          <w:t xml:space="preserve"> = </w:t>
        </w:r>
      </w:ins>
      <w:ins w:id="585" w:author="Blair Hu" w:date="2018-01-04T17:41:00Z">
        <w:r w:rsidR="00922D9A">
          <w:rPr>
            <w:rFonts w:cs="Times New Roman"/>
            <w:szCs w:val="20"/>
          </w:rPr>
          <w:t>2.35 x 10</w:t>
        </w:r>
        <w:r w:rsidR="00922D9A">
          <w:rPr>
            <w:rFonts w:cs="Times New Roman"/>
            <w:szCs w:val="20"/>
          </w:rPr>
          <w:softHyphen/>
        </w:r>
        <w:r w:rsidR="00922D9A">
          <w:rPr>
            <w:rFonts w:cs="Times New Roman"/>
            <w:szCs w:val="20"/>
            <w:vertAlign w:val="superscript"/>
          </w:rPr>
          <w:t>-3</w:t>
        </w:r>
      </w:ins>
      <w:ins w:id="586" w:author="Blair Hu" w:date="2018-01-04T17:38:00Z">
        <w:r w:rsidR="00432049">
          <w:rPr>
            <w:rFonts w:cs="Times New Roman"/>
            <w:szCs w:val="20"/>
          </w:rPr>
          <w:t>)</w:t>
        </w:r>
      </w:ins>
      <w:r w:rsidR="006F5CCF">
        <w:rPr>
          <w:rFonts w:cs="Times New Roman"/>
          <w:szCs w:val="20"/>
        </w:rPr>
        <w:t>, and transitional</w:t>
      </w:r>
      <w:r w:rsidRPr="00A46E16">
        <w:rPr>
          <w:rFonts w:cs="Times New Roman"/>
          <w:szCs w:val="20"/>
        </w:rPr>
        <w:t xml:space="preserve"> </w:t>
      </w:r>
      <w:ins w:id="587" w:author="Blair Hu" w:date="2018-01-04T17:41:00Z">
        <w:r w:rsidR="00922D9A">
          <w:rPr>
            <w:rFonts w:cs="Times New Roman"/>
            <w:szCs w:val="20"/>
          </w:rPr>
          <w:t>(</w:t>
        </w:r>
        <w:r w:rsidR="00922D9A" w:rsidRPr="00922D9A">
          <w:rPr>
            <w:rFonts w:cs="Times New Roman"/>
            <w:i/>
            <w:szCs w:val="20"/>
            <w:rPrChange w:id="588" w:author="Blair Hu" w:date="2018-01-04T17:41:00Z">
              <w:rPr>
                <w:rFonts w:cs="Times New Roman"/>
                <w:szCs w:val="20"/>
              </w:rPr>
            </w:rPrChange>
          </w:rPr>
          <w:t>p</w:t>
        </w:r>
      </w:ins>
      <w:ins w:id="589" w:author="Blair Hu" w:date="2018-01-04T17:39:00Z">
        <w:r w:rsidR="00432049" w:rsidRPr="00432049">
          <w:rPr>
            <w:rFonts w:cs="Times New Roman"/>
            <w:szCs w:val="20"/>
          </w:rPr>
          <w:t xml:space="preserve"> = </w:t>
        </w:r>
      </w:ins>
      <w:ins w:id="590" w:author="Blair Hu" w:date="2018-01-04T17:42:00Z">
        <w:r w:rsidR="00922D9A">
          <w:rPr>
            <w:rFonts w:cs="Times New Roman"/>
            <w:szCs w:val="20"/>
          </w:rPr>
          <w:t>2.54 x 10</w:t>
        </w:r>
        <w:r w:rsidR="00922D9A">
          <w:rPr>
            <w:rFonts w:cs="Times New Roman"/>
            <w:szCs w:val="20"/>
          </w:rPr>
          <w:softHyphen/>
        </w:r>
        <w:r w:rsidR="00922D9A">
          <w:rPr>
            <w:rFonts w:cs="Times New Roman"/>
            <w:szCs w:val="20"/>
            <w:vertAlign w:val="superscript"/>
          </w:rPr>
          <w:t>-3</w:t>
        </w:r>
      </w:ins>
      <w:ins w:id="591" w:author="Blair Hu" w:date="2018-01-04T17:39:00Z">
        <w:r w:rsidR="00432049">
          <w:rPr>
            <w:rFonts w:cs="Times New Roman"/>
            <w:szCs w:val="20"/>
          </w:rPr>
          <w:t xml:space="preserve">) </w:t>
        </w:r>
      </w:ins>
      <w:r w:rsidRPr="00A46E16">
        <w:rPr>
          <w:rFonts w:cs="Times New Roman"/>
          <w:szCs w:val="20"/>
        </w:rPr>
        <w:t>error rate</w:t>
      </w:r>
      <w:r w:rsidR="000A3AE7">
        <w:rPr>
          <w:rFonts w:cs="Times New Roman"/>
          <w:szCs w:val="20"/>
        </w:rPr>
        <w:t>s</w:t>
      </w:r>
      <w:r w:rsidRPr="00A46E16">
        <w:rPr>
          <w:rFonts w:cs="Times New Roman"/>
          <w:szCs w:val="20"/>
        </w:rPr>
        <w:t xml:space="preserve"> </w:t>
      </w:r>
      <w:r w:rsidR="000A3AE7">
        <w:rPr>
          <w:rFonts w:cs="Times New Roman"/>
          <w:szCs w:val="20"/>
        </w:rPr>
        <w:t xml:space="preserve">were </w:t>
      </w:r>
      <w:r w:rsidR="006F5CCF">
        <w:rPr>
          <w:rFonts w:cs="Times New Roman"/>
          <w:szCs w:val="20"/>
        </w:rPr>
        <w:t xml:space="preserve">significantly reduced </w:t>
      </w:r>
      <w:del w:id="592" w:author="Blair Hu" w:date="2018-01-04T17:39:00Z">
        <w:r w:rsidR="006F5CCF" w:rsidDel="00432049">
          <w:rPr>
            <w:rFonts w:cs="Times New Roman"/>
            <w:szCs w:val="20"/>
          </w:rPr>
          <w:delText>(</w:delText>
        </w:r>
        <w:r w:rsidR="006F5CCF" w:rsidRPr="00966A97" w:rsidDel="00432049">
          <w:rPr>
            <w:rFonts w:cs="Times New Roman"/>
            <w:i/>
            <w:szCs w:val="20"/>
          </w:rPr>
          <w:delText>p</w:delText>
        </w:r>
        <w:r w:rsidR="006F5CCF" w:rsidDel="00432049">
          <w:rPr>
            <w:rFonts w:cs="Times New Roman"/>
            <w:szCs w:val="20"/>
          </w:rPr>
          <w:delText xml:space="preserve"> &lt; 0.01</w:delText>
        </w:r>
        <w:r w:rsidRPr="00A46E16" w:rsidDel="00432049">
          <w:rPr>
            <w:rFonts w:cs="Times New Roman"/>
            <w:szCs w:val="20"/>
          </w:rPr>
          <w:delText xml:space="preserve">) </w:delText>
        </w:r>
      </w:del>
      <w:r w:rsidRPr="00A46E16">
        <w:rPr>
          <w:rFonts w:cs="Times New Roman"/>
          <w:szCs w:val="20"/>
        </w:rPr>
        <w:t>from baseli</w:t>
      </w:r>
      <w:r w:rsidR="00567FFB">
        <w:rPr>
          <w:rFonts w:cs="Times New Roman"/>
          <w:szCs w:val="20"/>
        </w:rPr>
        <w:t xml:space="preserve">ne </w:t>
      </w:r>
      <w:r w:rsidR="00745435">
        <w:rPr>
          <w:rFonts w:cs="Times New Roman"/>
          <w:szCs w:val="20"/>
        </w:rPr>
        <w:t>after only one</w:t>
      </w:r>
      <w:r w:rsidRPr="00A46E16">
        <w:rPr>
          <w:rFonts w:cs="Times New Roman"/>
          <w:szCs w:val="20"/>
        </w:rPr>
        <w:t xml:space="preserve"> addit</w:t>
      </w:r>
      <w:r w:rsidR="000A4A05">
        <w:rPr>
          <w:rFonts w:cs="Times New Roman"/>
          <w:szCs w:val="20"/>
        </w:rPr>
        <w:t>ional contralateral sensor (</w:t>
      </w:r>
      <w:r w:rsidR="000A3AE7">
        <w:rPr>
          <w:rFonts w:cs="Times New Roman"/>
          <w:szCs w:val="20"/>
        </w:rPr>
        <w:t xml:space="preserve">Figure </w:t>
      </w:r>
      <w:r w:rsidR="00464A45">
        <w:rPr>
          <w:rFonts w:cs="Times New Roman"/>
          <w:szCs w:val="20"/>
        </w:rPr>
        <w:t>9</w:t>
      </w:r>
      <w:r w:rsidR="00AA1C18">
        <w:rPr>
          <w:rFonts w:cs="Times New Roman"/>
          <w:szCs w:val="20"/>
        </w:rPr>
        <w:t>, bottom</w:t>
      </w:r>
      <w:r w:rsidRPr="00A46E16">
        <w:rPr>
          <w:rFonts w:cs="Times New Roman"/>
          <w:szCs w:val="20"/>
        </w:rPr>
        <w:t xml:space="preserve">). After </w:t>
      </w:r>
      <w:r w:rsidR="00745435">
        <w:rPr>
          <w:rFonts w:cs="Times New Roman"/>
          <w:szCs w:val="20"/>
        </w:rPr>
        <w:t>four</w:t>
      </w:r>
      <w:r w:rsidRPr="00A46E16">
        <w:rPr>
          <w:rFonts w:cs="Times New Roman"/>
          <w:szCs w:val="20"/>
        </w:rPr>
        <w:t xml:space="preserve"> iterations, the error rate plateaued</w:t>
      </w:r>
      <w:r w:rsidR="00534012">
        <w:rPr>
          <w:rFonts w:cs="Times New Roman"/>
          <w:szCs w:val="20"/>
        </w:rPr>
        <w:t xml:space="preserve"> and even increased slightly when approaching</w:t>
      </w:r>
      <w:r w:rsidRPr="00A46E16">
        <w:rPr>
          <w:rFonts w:cs="Times New Roman"/>
          <w:szCs w:val="20"/>
        </w:rPr>
        <w:t xml:space="preserve"> all bilateral sensors.</w:t>
      </w:r>
    </w:p>
    <w:p w:rsidR="00964AB6" w:rsidRDefault="00964AB6">
      <w:pPr>
        <w:pStyle w:val="Heading2"/>
        <w:rPr>
          <w:ins w:id="593" w:author="Blair Hu" w:date="2018-01-02T22:50:00Z"/>
        </w:rPr>
        <w:pPrChange w:id="594" w:author="Blair Hu" w:date="2018-01-02T22:48:00Z">
          <w:pPr>
            <w:spacing w:after="120"/>
            <w:jc w:val="both"/>
          </w:pPr>
        </w:pPrChange>
      </w:pPr>
      <w:ins w:id="595" w:author="Blair Hu" w:date="2018-01-02T22:48:00Z">
        <w:r>
          <w:t xml:space="preserve">Preliminary </w:t>
        </w:r>
      </w:ins>
      <w:ins w:id="596" w:author="Blair Hu" w:date="2018-01-02T22:49:00Z">
        <w:r w:rsidR="005C70A9">
          <w:t>application</w:t>
        </w:r>
        <w:r>
          <w:t xml:space="preserve"> to </w:t>
        </w:r>
      </w:ins>
      <w:ins w:id="597" w:author="Blair Hu" w:date="2018-01-04T20:52:00Z">
        <w:r w:rsidR="00C86330">
          <w:t xml:space="preserve">controlling a </w:t>
        </w:r>
      </w:ins>
      <w:ins w:id="598" w:author="Blair Hu" w:date="2018-01-02T22:49:00Z">
        <w:r>
          <w:t>powered</w:t>
        </w:r>
      </w:ins>
      <w:ins w:id="599" w:author="Blair Hu" w:date="2018-01-02T22:50:00Z">
        <w:r w:rsidR="005C70A9">
          <w:t xml:space="preserve"> leg</w:t>
        </w:r>
      </w:ins>
      <w:ins w:id="600" w:author="Blair Hu" w:date="2018-01-02T22:49:00Z">
        <w:r w:rsidR="00C86330">
          <w:t xml:space="preserve"> prosthesis</w:t>
        </w:r>
      </w:ins>
    </w:p>
    <w:p w:rsidR="00306554" w:rsidRDefault="005622C4">
      <w:pPr>
        <w:jc w:val="both"/>
        <w:rPr>
          <w:ins w:id="601" w:author="Blair Hu" w:date="2018-01-04T11:31:00Z"/>
        </w:rPr>
        <w:pPrChange w:id="602" w:author="Blair Hu" w:date="2018-01-04T16:54:00Z">
          <w:pPr>
            <w:spacing w:after="120"/>
            <w:jc w:val="both"/>
          </w:pPr>
        </w:pPrChange>
      </w:pPr>
      <w:r>
        <w:t>Adding</w:t>
      </w:r>
      <w:ins w:id="603" w:author="Blair Hu" w:date="2018-01-04T16:33:00Z">
        <w:r w:rsidR="00D2595D">
          <w:t xml:space="preserve"> kinematic information from </w:t>
        </w:r>
      </w:ins>
      <w:r>
        <w:t>the non-prosthesis side</w:t>
      </w:r>
      <w:ins w:id="604" w:author="Blair Hu" w:date="2018-01-04T16:33:00Z">
        <w:r w:rsidR="00D2595D">
          <w:t xml:space="preserve"> modularly</w:t>
        </w:r>
      </w:ins>
      <w:r w:rsidR="00C64663">
        <w:t xml:space="preserve"> and</w:t>
      </w:r>
      <w:ins w:id="605" w:author="Blair Hu" w:date="2018-01-04T16:33:00Z">
        <w:r w:rsidR="00D2595D">
          <w:t xml:space="preserve"> </w:t>
        </w:r>
      </w:ins>
      <w:r w:rsidR="00624678">
        <w:t>consistently</w:t>
      </w:r>
      <w:ins w:id="606" w:author="Blair Hu" w:date="2018-01-08T09:34:00Z">
        <w:r w:rsidR="007F26F3">
          <w:t xml:space="preserve"> </w:t>
        </w:r>
      </w:ins>
      <w:ins w:id="607" w:author="Blair Hu" w:date="2018-01-04T16:33:00Z">
        <w:r w:rsidR="00D2595D">
          <w:t>reduced</w:t>
        </w:r>
      </w:ins>
      <w:ins w:id="608" w:author="Blair Hu" w:date="2018-01-04T16:50:00Z">
        <w:r w:rsidR="00630844">
          <w:t xml:space="preserve"> offline</w:t>
        </w:r>
      </w:ins>
      <w:ins w:id="609" w:author="Blair Hu" w:date="2018-01-04T16:33:00Z">
        <w:r w:rsidR="00D2595D">
          <w:t xml:space="preserve"> </w:t>
        </w:r>
      </w:ins>
      <w:ins w:id="610" w:author="Blair Hu" w:date="2018-01-04T16:55:00Z">
        <w:r w:rsidR="00F711A2">
          <w:t xml:space="preserve">steady-state and transitional </w:t>
        </w:r>
      </w:ins>
      <w:ins w:id="611" w:author="Blair Hu" w:date="2018-01-04T16:33:00Z">
        <w:r w:rsidR="00D2595D">
          <w:t>error rates</w:t>
        </w:r>
      </w:ins>
      <w:ins w:id="612" w:author="Blair Hu" w:date="2018-01-05T17:33:00Z">
        <w:r w:rsidR="00717738">
          <w:t xml:space="preserve"> </w:t>
        </w:r>
      </w:ins>
      <w:r w:rsidR="00C933FB">
        <w:t xml:space="preserve">for both the </w:t>
      </w:r>
      <w:r w:rsidR="0055286C">
        <w:t xml:space="preserve">baseline </w:t>
      </w:r>
      <w:r w:rsidR="00C933FB">
        <w:t xml:space="preserve">delayed/merged classifier and the more generic classifier </w:t>
      </w:r>
      <w:ins w:id="613" w:author="Blair Hu" w:date="2018-01-05T17:33:00Z">
        <w:r w:rsidR="00717738">
          <w:t>(</w:t>
        </w:r>
      </w:ins>
      <w:r w:rsidR="00C933FB">
        <w:t>dagger symbol) (</w:t>
      </w:r>
      <w:ins w:id="614" w:author="Blair Hu" w:date="2018-01-05T17:33:00Z">
        <w:r w:rsidR="00717738">
          <w:t xml:space="preserve">Table </w:t>
        </w:r>
      </w:ins>
      <w:r w:rsidR="007A59D3">
        <w:t>3</w:t>
      </w:r>
      <w:ins w:id="615" w:author="Blair Hu" w:date="2018-01-05T17:33:00Z">
        <w:r w:rsidR="00717738">
          <w:t>)</w:t>
        </w:r>
      </w:ins>
      <w:ins w:id="616" w:author="Blair Hu" w:date="2018-01-04T16:33:00Z">
        <w:r w:rsidR="00D2595D">
          <w:t xml:space="preserve">. </w:t>
        </w:r>
      </w:ins>
      <w:r w:rsidR="00E621A6">
        <w:t xml:space="preserve">Sensor fusion with non-prosthesis side </w:t>
      </w:r>
      <w:ins w:id="617" w:author="Blair Hu" w:date="2018-01-04T16:53:00Z">
        <w:r w:rsidR="00F711A2">
          <w:t>sensor</w:t>
        </w:r>
      </w:ins>
      <w:r w:rsidR="004558E2">
        <w:t>s</w:t>
      </w:r>
      <w:ins w:id="618" w:author="Blair Hu" w:date="2018-01-04T16:53:00Z">
        <w:r w:rsidR="00F711A2">
          <w:t xml:space="preserve"> yielded the greatest </w:t>
        </w:r>
      </w:ins>
      <w:ins w:id="619" w:author="Blair Hu" w:date="2018-01-04T16:54:00Z">
        <w:r w:rsidR="00F711A2">
          <w:t xml:space="preserve">relative improvement for the </w:t>
        </w:r>
      </w:ins>
      <w:r w:rsidR="0064719F">
        <w:t>heel contact</w:t>
      </w:r>
      <w:r w:rsidR="00126FCB">
        <w:t xml:space="preserve"> level walking and ramp/stair descent</w:t>
      </w:r>
      <w:r w:rsidR="0064719F">
        <w:t xml:space="preserve"> </w:t>
      </w:r>
      <w:ins w:id="620" w:author="Blair Hu" w:date="2018-01-04T16:54:00Z">
        <w:r w:rsidR="00F711A2">
          <w:t xml:space="preserve">classifiers. </w:t>
        </w:r>
      </w:ins>
      <w:r w:rsidR="00047B9A">
        <w:t>For the more generic classifier</w:t>
      </w:r>
      <w:r w:rsidR="00E621A6">
        <w:t xml:space="preserve"> which used both additional IMU’s</w:t>
      </w:r>
      <w:r w:rsidR="00A7573F">
        <w:t xml:space="preserve"> (Row 7)</w:t>
      </w:r>
      <w:r w:rsidR="00047B9A">
        <w:t>, transitional e</w:t>
      </w:r>
      <w:r w:rsidR="00904EA7">
        <w:t xml:space="preserve">rror rates </w:t>
      </w:r>
      <w:r w:rsidR="00047B9A">
        <w:t xml:space="preserve">were </w:t>
      </w:r>
      <w:r w:rsidR="00E621A6">
        <w:t>slightly better than</w:t>
      </w:r>
      <w:r w:rsidR="00A7573F">
        <w:t xml:space="preserve"> b</w:t>
      </w:r>
      <w:r w:rsidR="0055286C">
        <w:t>aseline</w:t>
      </w:r>
      <w:r w:rsidR="00047B9A">
        <w:t xml:space="preserve"> </w:t>
      </w:r>
      <w:r w:rsidR="00A7573F">
        <w:t xml:space="preserve">(Row 1) </w:t>
      </w:r>
      <w:r w:rsidR="00047B9A">
        <w:t xml:space="preserve">but overall error rates were still higher </w:t>
      </w:r>
      <w:r w:rsidR="0055286C">
        <w:t xml:space="preserve">because the toe off classifier performed worse. </w:t>
      </w:r>
      <w:r w:rsidR="00A7573F">
        <w:t xml:space="preserve">By using prosthesis signals only for the toe off classifier only (Row 8), the performance of the </w:t>
      </w:r>
      <w:r w:rsidR="0055286C">
        <w:t>more generic classifier</w:t>
      </w:r>
      <w:r w:rsidR="00A7573F">
        <w:t xml:space="preserve"> improves and matches the baseline classifier (Row 1)</w:t>
      </w:r>
      <w:r w:rsidR="0055286C">
        <w:t>.</w:t>
      </w:r>
    </w:p>
    <w:p w:rsidR="00A657B9" w:rsidRPr="00BA6715" w:rsidDel="00A657B9" w:rsidRDefault="00A657B9">
      <w:pPr>
        <w:rPr>
          <w:del w:id="621" w:author="Blair Hu" w:date="2018-01-04T11:31:00Z"/>
        </w:rPr>
        <w:pPrChange w:id="622" w:author="Blair Hu" w:date="2018-01-02T22:50:00Z">
          <w:pPr>
            <w:spacing w:after="120"/>
            <w:jc w:val="both"/>
          </w:pPr>
        </w:pPrChange>
      </w:pPr>
    </w:p>
    <w:p w:rsidR="00117666" w:rsidRDefault="00A46E16" w:rsidP="00AC0270">
      <w:pPr>
        <w:pStyle w:val="Heading1"/>
        <w:rPr>
          <w:ins w:id="623" w:author="Blair Hu" w:date="2018-01-04T22:08:00Z"/>
        </w:rPr>
      </w:pPr>
      <w:r>
        <w:t>Discussion</w:t>
      </w:r>
    </w:p>
    <w:p w:rsidR="00202579" w:rsidRPr="00E92C65" w:rsidDel="00C705E7" w:rsidRDefault="00202579">
      <w:pPr>
        <w:rPr>
          <w:del w:id="624" w:author="Blair Hu" w:date="2018-01-05T17:40:00Z"/>
        </w:rPr>
        <w:pPrChange w:id="625" w:author="Blair Hu" w:date="2018-01-04T22:08:00Z">
          <w:pPr>
            <w:pStyle w:val="Heading1"/>
          </w:pPr>
        </w:pPrChange>
      </w:pPr>
    </w:p>
    <w:p w:rsidR="00A46E16" w:rsidRDefault="00A46E16" w:rsidP="00A46E16">
      <w:pPr>
        <w:spacing w:after="120"/>
        <w:jc w:val="both"/>
        <w:rPr>
          <w:rFonts w:cs="Times New Roman"/>
          <w:szCs w:val="20"/>
        </w:rPr>
      </w:pPr>
      <w:r w:rsidRPr="00A46E16">
        <w:rPr>
          <w:rFonts w:cs="Times New Roman"/>
          <w:szCs w:val="20"/>
        </w:rPr>
        <w:t xml:space="preserve">In this study, we simultaneously recorded bilateral </w:t>
      </w:r>
      <w:r w:rsidR="003F72E3">
        <w:rPr>
          <w:rFonts w:cs="Times New Roman"/>
          <w:szCs w:val="20"/>
        </w:rPr>
        <w:t>lower-limb</w:t>
      </w:r>
      <w:r w:rsidRPr="00A46E16">
        <w:rPr>
          <w:rFonts w:cs="Times New Roman"/>
          <w:szCs w:val="20"/>
        </w:rPr>
        <w:t xml:space="preserve"> neuromechanical (EMG, goniometer, IMU) signals from able-bodied subjects as they spontaneously transitioned between locomotor activities</w:t>
      </w:r>
      <w:r w:rsidR="00103DF2">
        <w:rPr>
          <w:rFonts w:cs="Times New Roman"/>
          <w:szCs w:val="20"/>
        </w:rPr>
        <w:t xml:space="preserve"> without wearing an assistive device</w:t>
      </w:r>
      <w:r w:rsidRPr="00A46E16">
        <w:rPr>
          <w:rFonts w:cs="Times New Roman"/>
          <w:szCs w:val="20"/>
        </w:rPr>
        <w:t>. We applied a previously implemente</w:t>
      </w:r>
      <w:r w:rsidR="00066B72">
        <w:rPr>
          <w:rFonts w:cs="Times New Roman"/>
          <w:szCs w:val="20"/>
        </w:rPr>
        <w:t xml:space="preserve">d </w:t>
      </w:r>
      <w:r w:rsidR="00CA4206">
        <w:rPr>
          <w:rFonts w:cs="Times New Roman"/>
          <w:szCs w:val="20"/>
        </w:rPr>
        <w:t xml:space="preserve">mode-specific </w:t>
      </w:r>
      <w:r w:rsidR="00066B72">
        <w:rPr>
          <w:rFonts w:cs="Times New Roman"/>
          <w:szCs w:val="20"/>
        </w:rPr>
        <w:t xml:space="preserve">intent recognition framework </w:t>
      </w:r>
      <w:r w:rsidR="00DE781C">
        <w:rPr>
          <w:rFonts w:cs="Times New Roman"/>
          <w:szCs w:val="20"/>
        </w:rPr>
        <w:fldChar w:fldCharType="begin" w:fldLock="1"/>
      </w:r>
      <w:r w:rsidR="003D4DD5">
        <w:rPr>
          <w:rFonts w:cs="Times New Roman"/>
          <w:szCs w:val="20"/>
        </w:rPr>
        <w:instrText>ADDIN CSL_CITATION { "citationItems" : [ { "id" : "ITEM-1", "itemData" : { "DOI" : "10.1109/TNSRE.2015.2412461", "ISSN" : "1534-4320", "author" : [ { "dropping-particle" : "", "family" : "Young", "given" : "A. J.", "non-dropping-particle" : "", "parse-names" : false, "suffix" : "" }, { "dropping-particle" : "", "family" : "Hargrove", "given" : "L. J.", "non-dropping-particle" : "", "parse-names" : false, "suffix" : "" } ], "container-title" : "IEEE Transactions on Neural Systems and Rehabilitation Engineering", "id" : "ITEM-1", "issue" : "2", "issued" : { "date-parts" : [ [ "2016", "2" ] ] }, "page" : "217-225", "title" : "A Classification Method for User-Independent Intent Recognition for Transfemoral Amputees Using Powered Lower Limb Prostheses", "type" : "article-journal", "volume" : "24" }, "uris" : [ "http://www.mendeley.com/documents/?uuid=2f8ba76c-941e-3891-9a7c-14b3e82f3a2b" ] } ], "mendeley" : { "formattedCitation" : "(A. J. Young &amp; Hargrove, 2016)", "manualFormatting" : "(Young &amp; Hargrove, 2016)", "plainTextFormattedCitation" : "(A. J. Young &amp; Hargrove, 2016)", "previouslyFormattedCitation" : "(A. J. Young &amp; Hargrove, 2016)" }, "properties" : {  }, "schema" : "https://github.com/citation-style-language/schema/raw/master/csl-citation.json" }</w:instrText>
      </w:r>
      <w:r w:rsidR="00DE781C">
        <w:rPr>
          <w:rFonts w:cs="Times New Roman"/>
          <w:szCs w:val="20"/>
        </w:rPr>
        <w:fldChar w:fldCharType="separate"/>
      </w:r>
      <w:r w:rsidR="003D4DD5">
        <w:rPr>
          <w:rFonts w:cs="Times New Roman"/>
          <w:noProof/>
          <w:szCs w:val="20"/>
        </w:rPr>
        <w:t>(</w:t>
      </w:r>
      <w:r w:rsidR="00942EF4" w:rsidRPr="00942EF4">
        <w:rPr>
          <w:rFonts w:cs="Times New Roman"/>
          <w:noProof/>
          <w:szCs w:val="20"/>
        </w:rPr>
        <w:t>Young &amp; Hargrove, 2016)</w:t>
      </w:r>
      <w:r w:rsidR="00DE781C">
        <w:rPr>
          <w:rFonts w:cs="Times New Roman"/>
          <w:szCs w:val="20"/>
        </w:rPr>
        <w:fldChar w:fldCharType="end"/>
      </w:r>
      <w:r w:rsidRPr="00A46E16">
        <w:rPr>
          <w:rFonts w:cs="Times New Roman"/>
          <w:szCs w:val="20"/>
        </w:rPr>
        <w:t xml:space="preserve"> to these signals for offline classification. Our primary objective was to determine the effect of including control information from the contralateral limb on </w:t>
      </w:r>
      <w:r w:rsidR="000A63A5">
        <w:rPr>
          <w:rFonts w:cs="Times New Roman"/>
          <w:szCs w:val="20"/>
        </w:rPr>
        <w:t xml:space="preserve">offline </w:t>
      </w:r>
      <w:r w:rsidRPr="00A46E16">
        <w:rPr>
          <w:rFonts w:cs="Times New Roman"/>
          <w:szCs w:val="20"/>
        </w:rPr>
        <w:t xml:space="preserve">classification accuracy. We found that using all bilateral signals achieved </w:t>
      </w:r>
      <w:r w:rsidR="0008488F">
        <w:rPr>
          <w:rFonts w:cs="Times New Roman"/>
          <w:szCs w:val="20"/>
        </w:rPr>
        <w:t>significantly lower overall (1.43</w:t>
      </w:r>
      <w:r w:rsidRPr="00A46E16">
        <w:rPr>
          <w:rFonts w:cs="Times New Roman"/>
          <w:szCs w:val="20"/>
        </w:rPr>
        <w:t xml:space="preserve"> ± 0.2</w:t>
      </w:r>
      <w:r w:rsidR="0008488F">
        <w:rPr>
          <w:rFonts w:cs="Times New Roman"/>
          <w:szCs w:val="20"/>
        </w:rPr>
        <w:t>4%, 32</w:t>
      </w:r>
      <w:r w:rsidRPr="00A46E16">
        <w:rPr>
          <w:rFonts w:cs="Times New Roman"/>
          <w:szCs w:val="20"/>
        </w:rPr>
        <w:t>% reduction)</w:t>
      </w:r>
      <w:r w:rsidR="0008488F">
        <w:rPr>
          <w:rFonts w:cs="Times New Roman"/>
          <w:szCs w:val="20"/>
        </w:rPr>
        <w:t>, steady-state (0.7</w:t>
      </w:r>
      <w:r w:rsidR="00A25C33">
        <w:rPr>
          <w:rFonts w:cs="Times New Roman"/>
          <w:szCs w:val="20"/>
        </w:rPr>
        <w:t>6</w:t>
      </w:r>
      <w:r w:rsidR="0008488F">
        <w:rPr>
          <w:rFonts w:cs="Times New Roman"/>
          <w:szCs w:val="20"/>
        </w:rPr>
        <w:t xml:space="preserve"> ± 0.1</w:t>
      </w:r>
      <w:r w:rsidR="00A25C33">
        <w:rPr>
          <w:rFonts w:cs="Times New Roman"/>
          <w:szCs w:val="20"/>
        </w:rPr>
        <w:t>4</w:t>
      </w:r>
      <w:r w:rsidR="0008488F">
        <w:rPr>
          <w:rFonts w:cs="Times New Roman"/>
          <w:szCs w:val="20"/>
        </w:rPr>
        <w:t>%, 39</w:t>
      </w:r>
      <w:r w:rsidRPr="00A46E16">
        <w:rPr>
          <w:rFonts w:cs="Times New Roman"/>
          <w:szCs w:val="20"/>
        </w:rPr>
        <w:t>% reduction) and transitional (4.</w:t>
      </w:r>
      <w:r w:rsidR="0008488F">
        <w:rPr>
          <w:rFonts w:cs="Times New Roman"/>
          <w:szCs w:val="20"/>
        </w:rPr>
        <w:t>50</w:t>
      </w:r>
      <w:r w:rsidRPr="00A46E16">
        <w:rPr>
          <w:rFonts w:cs="Times New Roman"/>
          <w:szCs w:val="20"/>
        </w:rPr>
        <w:t xml:space="preserve"> ± 0.7</w:t>
      </w:r>
      <w:r w:rsidR="0008488F">
        <w:rPr>
          <w:rFonts w:cs="Times New Roman"/>
          <w:szCs w:val="20"/>
        </w:rPr>
        <w:t>6%, 24</w:t>
      </w:r>
      <w:r w:rsidRPr="00A46E16">
        <w:rPr>
          <w:rFonts w:cs="Times New Roman"/>
          <w:szCs w:val="20"/>
        </w:rPr>
        <w:t xml:space="preserve">% reduction) error rates </w:t>
      </w:r>
      <w:del w:id="626" w:author="Blair Hu" w:date="2018-01-05T17:40:00Z">
        <w:r w:rsidRPr="00A46E16" w:rsidDel="00C705E7">
          <w:rPr>
            <w:rFonts w:cs="Times New Roman"/>
            <w:szCs w:val="20"/>
          </w:rPr>
          <w:delText xml:space="preserve">than </w:delText>
        </w:r>
      </w:del>
      <w:ins w:id="627" w:author="Blair Hu" w:date="2018-01-05T17:40:00Z">
        <w:r w:rsidR="00C705E7">
          <w:rPr>
            <w:rFonts w:cs="Times New Roman"/>
            <w:szCs w:val="20"/>
          </w:rPr>
          <w:t>compared to</w:t>
        </w:r>
        <w:r w:rsidR="00C705E7" w:rsidRPr="00A46E16">
          <w:rPr>
            <w:rFonts w:cs="Times New Roman"/>
            <w:szCs w:val="20"/>
          </w:rPr>
          <w:t xml:space="preserve"> </w:t>
        </w:r>
      </w:ins>
      <w:r w:rsidRPr="00A46E16">
        <w:rPr>
          <w:rFonts w:cs="Times New Roman"/>
          <w:szCs w:val="20"/>
        </w:rPr>
        <w:t>all ipsilateral signals</w:t>
      </w:r>
      <w:r w:rsidR="00635478">
        <w:rPr>
          <w:rFonts w:cs="Times New Roman"/>
          <w:szCs w:val="20"/>
        </w:rPr>
        <w:t>, which were generally not different from contralateral signals</w:t>
      </w:r>
      <w:r w:rsidRPr="00A46E16">
        <w:rPr>
          <w:rFonts w:cs="Times New Roman"/>
          <w:szCs w:val="20"/>
        </w:rPr>
        <w:t>. There was a large inter-subject range for the low</w:t>
      </w:r>
      <w:r w:rsidR="0008488F">
        <w:rPr>
          <w:rFonts w:cs="Times New Roman"/>
          <w:szCs w:val="20"/>
        </w:rPr>
        <w:t xml:space="preserve">est achievable error rates but using bilateral </w:t>
      </w:r>
      <w:r w:rsidRPr="00A46E16">
        <w:rPr>
          <w:rFonts w:cs="Times New Roman"/>
          <w:szCs w:val="20"/>
        </w:rPr>
        <w:t xml:space="preserve">information consistently and significantly reduced offline error rates even for single modality sensor sets. Sequential forward selection identified an optimal subset of contralateral sensors that performed as well as, if not better than all bilateral sensors. When compared to all ipsilateral sensors as the baseline, </w:t>
      </w:r>
      <w:r w:rsidR="00A43FFC">
        <w:rPr>
          <w:rFonts w:cs="Times New Roman"/>
          <w:szCs w:val="20"/>
        </w:rPr>
        <w:t>adding</w:t>
      </w:r>
      <w:r w:rsidRPr="00A46E16">
        <w:rPr>
          <w:rFonts w:cs="Times New Roman"/>
          <w:szCs w:val="20"/>
        </w:rPr>
        <w:t xml:space="preserve"> only </w:t>
      </w:r>
      <w:r w:rsidR="00320511">
        <w:rPr>
          <w:rFonts w:cs="Times New Roman"/>
          <w:szCs w:val="20"/>
        </w:rPr>
        <w:t>one contralateral sensor</w:t>
      </w:r>
      <w:r w:rsidRPr="00A46E16">
        <w:rPr>
          <w:rFonts w:cs="Times New Roman"/>
          <w:szCs w:val="20"/>
        </w:rPr>
        <w:t xml:space="preserve"> (preferentially </w:t>
      </w:r>
      <w:r w:rsidR="00DC7EEC">
        <w:rPr>
          <w:rFonts w:cs="Times New Roman"/>
          <w:szCs w:val="20"/>
        </w:rPr>
        <w:t xml:space="preserve">goniometer </w:t>
      </w:r>
      <w:r w:rsidR="00916BDC">
        <w:rPr>
          <w:rFonts w:cs="Times New Roman"/>
          <w:szCs w:val="20"/>
        </w:rPr>
        <w:t>or</w:t>
      </w:r>
      <w:r w:rsidR="00DC7EEC">
        <w:rPr>
          <w:rFonts w:cs="Times New Roman"/>
          <w:szCs w:val="20"/>
        </w:rPr>
        <w:t xml:space="preserve"> IMU</w:t>
      </w:r>
      <w:r w:rsidR="007B26CF">
        <w:rPr>
          <w:rFonts w:cs="Times New Roman"/>
          <w:szCs w:val="20"/>
        </w:rPr>
        <w:t xml:space="preserve">) </w:t>
      </w:r>
      <w:r w:rsidR="00916BDC">
        <w:rPr>
          <w:rFonts w:cs="Times New Roman"/>
          <w:szCs w:val="20"/>
        </w:rPr>
        <w:t>significantly reduced overall,</w:t>
      </w:r>
      <w:r w:rsidR="00106850">
        <w:rPr>
          <w:rFonts w:cs="Times New Roman"/>
          <w:szCs w:val="20"/>
        </w:rPr>
        <w:t xml:space="preserve"> steady-state</w:t>
      </w:r>
      <w:r w:rsidR="00916BDC">
        <w:rPr>
          <w:rFonts w:cs="Times New Roman"/>
          <w:szCs w:val="20"/>
        </w:rPr>
        <w:t>, and transitional</w:t>
      </w:r>
      <w:r w:rsidR="00106850">
        <w:rPr>
          <w:rFonts w:cs="Times New Roman"/>
          <w:szCs w:val="20"/>
        </w:rPr>
        <w:t xml:space="preserve"> </w:t>
      </w:r>
      <w:r w:rsidRPr="00A46E16">
        <w:rPr>
          <w:rFonts w:cs="Times New Roman"/>
          <w:szCs w:val="20"/>
        </w:rPr>
        <w:t xml:space="preserve">error rates. </w:t>
      </w:r>
      <w:ins w:id="628" w:author="Blair Hu" w:date="2018-01-05T17:40:00Z">
        <w:r w:rsidR="007443F5">
          <w:rPr>
            <w:rFonts w:cs="Times New Roman"/>
            <w:szCs w:val="20"/>
          </w:rPr>
          <w:t xml:space="preserve">We also demonstrated </w:t>
        </w:r>
      </w:ins>
      <w:r w:rsidR="008630BC">
        <w:rPr>
          <w:rFonts w:cs="Times New Roman"/>
          <w:szCs w:val="20"/>
        </w:rPr>
        <w:t>in</w:t>
      </w:r>
      <w:ins w:id="629" w:author="Blair Hu" w:date="2018-01-05T17:42:00Z">
        <w:r w:rsidR="007443F5">
          <w:rPr>
            <w:rFonts w:cs="Times New Roman"/>
            <w:szCs w:val="20"/>
          </w:rPr>
          <w:t xml:space="preserve"> a</w:t>
        </w:r>
      </w:ins>
      <w:r w:rsidR="001E353A">
        <w:rPr>
          <w:rFonts w:cs="Times New Roman"/>
          <w:szCs w:val="20"/>
        </w:rPr>
        <w:t xml:space="preserve"> proof-of-concept </w:t>
      </w:r>
      <w:ins w:id="630" w:author="Blair Hu" w:date="2018-01-05T17:42:00Z">
        <w:r w:rsidR="007443F5">
          <w:rPr>
            <w:rFonts w:cs="Times New Roman"/>
            <w:szCs w:val="20"/>
          </w:rPr>
          <w:t xml:space="preserve">offline analysis </w:t>
        </w:r>
      </w:ins>
      <w:ins w:id="631" w:author="Blair Hu" w:date="2018-01-05T17:40:00Z">
        <w:r w:rsidR="007443F5">
          <w:rPr>
            <w:rFonts w:cs="Times New Roman"/>
            <w:szCs w:val="20"/>
          </w:rPr>
          <w:t xml:space="preserve">the potential for modularly incorporating </w:t>
        </w:r>
      </w:ins>
      <w:ins w:id="632" w:author="Blair Hu" w:date="2018-01-05T17:42:00Z">
        <w:r w:rsidR="007443F5">
          <w:rPr>
            <w:rFonts w:cs="Times New Roman"/>
            <w:szCs w:val="20"/>
          </w:rPr>
          <w:t xml:space="preserve">kinematic information </w:t>
        </w:r>
      </w:ins>
      <w:ins w:id="633" w:author="Blair Hu" w:date="2018-01-05T17:40:00Z">
        <w:r w:rsidR="007443F5">
          <w:rPr>
            <w:rFonts w:cs="Times New Roman"/>
            <w:szCs w:val="20"/>
          </w:rPr>
          <w:t xml:space="preserve">from the non-prosthesis side to improve </w:t>
        </w:r>
      </w:ins>
      <w:r w:rsidR="00F46A73">
        <w:rPr>
          <w:rFonts w:cs="Times New Roman"/>
          <w:szCs w:val="20"/>
        </w:rPr>
        <w:t xml:space="preserve">an amputee’s </w:t>
      </w:r>
      <w:ins w:id="634" w:author="Blair Hu" w:date="2018-01-05T17:40:00Z">
        <w:r w:rsidR="007443F5">
          <w:rPr>
            <w:rFonts w:cs="Times New Roman"/>
            <w:szCs w:val="20"/>
          </w:rPr>
          <w:t>control of a powered leg prosthesis</w:t>
        </w:r>
      </w:ins>
      <w:ins w:id="635" w:author="Blair Hu" w:date="2018-01-05T17:54:00Z">
        <w:r w:rsidR="007A1E0E">
          <w:rPr>
            <w:rFonts w:cs="Times New Roman"/>
            <w:szCs w:val="20"/>
          </w:rPr>
          <w:t xml:space="preserve"> with intent recognition</w:t>
        </w:r>
      </w:ins>
      <w:ins w:id="636" w:author="Blair Hu" w:date="2018-01-05T17:40:00Z">
        <w:r w:rsidR="007443F5">
          <w:rPr>
            <w:rFonts w:cs="Times New Roman"/>
            <w:szCs w:val="20"/>
          </w:rPr>
          <w:t>.</w:t>
        </w:r>
      </w:ins>
      <w:ins w:id="637" w:author="Blair Hu" w:date="2018-01-08T09:39:00Z">
        <w:r w:rsidR="003D1BA5">
          <w:rPr>
            <w:rFonts w:cs="Times New Roman"/>
            <w:szCs w:val="20"/>
          </w:rPr>
          <w:t xml:space="preserve"> </w:t>
        </w:r>
      </w:ins>
      <w:r w:rsidR="00425B89">
        <w:rPr>
          <w:rFonts w:cs="Times New Roman"/>
          <w:szCs w:val="20"/>
        </w:rPr>
        <w:t xml:space="preserve">Placing two additional </w:t>
      </w:r>
      <w:ins w:id="638" w:author="Blair Hu" w:date="2018-01-08T09:39:00Z">
        <w:r w:rsidR="003D1BA5">
          <w:rPr>
            <w:rFonts w:cs="Times New Roman"/>
            <w:szCs w:val="20"/>
          </w:rPr>
          <w:t>IMU sensors on the non-prosthesis side shank and thigh reduced overall</w:t>
        </w:r>
      </w:ins>
      <w:r w:rsidR="00297690">
        <w:rPr>
          <w:rFonts w:cs="Times New Roman"/>
          <w:szCs w:val="20"/>
        </w:rPr>
        <w:t>, stead</w:t>
      </w:r>
      <w:r w:rsidR="00077E2F">
        <w:rPr>
          <w:rFonts w:cs="Times New Roman"/>
          <w:szCs w:val="20"/>
        </w:rPr>
        <w:t>y</w:t>
      </w:r>
      <w:r w:rsidR="00297690">
        <w:rPr>
          <w:rFonts w:cs="Times New Roman"/>
          <w:szCs w:val="20"/>
        </w:rPr>
        <w:t>-state, and transitional</w:t>
      </w:r>
      <w:ins w:id="639" w:author="Blair Hu" w:date="2018-01-08T09:39:00Z">
        <w:r w:rsidR="003D1BA5">
          <w:rPr>
            <w:rFonts w:cs="Times New Roman"/>
            <w:szCs w:val="20"/>
          </w:rPr>
          <w:t xml:space="preserve"> error rates</w:t>
        </w:r>
      </w:ins>
      <w:r w:rsidR="00BF749E">
        <w:rPr>
          <w:rFonts w:cs="Times New Roman"/>
          <w:szCs w:val="20"/>
        </w:rPr>
        <w:t xml:space="preserve"> for the state-of-the-art classifier</w:t>
      </w:r>
      <w:ins w:id="640" w:author="Blair Hu" w:date="2018-01-08T09:39:00Z">
        <w:r w:rsidR="003D1BA5">
          <w:rPr>
            <w:rFonts w:cs="Times New Roman"/>
            <w:szCs w:val="20"/>
          </w:rPr>
          <w:t xml:space="preserve"> </w:t>
        </w:r>
      </w:ins>
      <w:ins w:id="641" w:author="Blair Hu" w:date="2018-01-08T09:49:00Z">
        <w:r w:rsidR="001A50E0">
          <w:rPr>
            <w:rFonts w:cs="Times New Roman"/>
            <w:szCs w:val="20"/>
          </w:rPr>
          <w:t>to 0.</w:t>
        </w:r>
      </w:ins>
      <w:r w:rsidR="00BF749E">
        <w:rPr>
          <w:rFonts w:cs="Times New Roman"/>
          <w:szCs w:val="20"/>
        </w:rPr>
        <w:t>20</w:t>
      </w:r>
      <w:ins w:id="642" w:author="Blair Hu" w:date="2018-01-08T09:49:00Z">
        <w:r w:rsidR="001A50E0">
          <w:rPr>
            <w:rFonts w:cs="Times New Roman"/>
            <w:szCs w:val="20"/>
          </w:rPr>
          <w:t>% (</w:t>
        </w:r>
      </w:ins>
      <w:r w:rsidR="00BF749E">
        <w:rPr>
          <w:rFonts w:cs="Times New Roman"/>
          <w:szCs w:val="20"/>
        </w:rPr>
        <w:t>62</w:t>
      </w:r>
      <w:ins w:id="643" w:author="Blair Hu" w:date="2018-01-08T09:50:00Z">
        <w:r w:rsidR="001A50E0">
          <w:rPr>
            <w:rFonts w:cs="Times New Roman"/>
            <w:szCs w:val="20"/>
          </w:rPr>
          <w:t>% reduction)</w:t>
        </w:r>
      </w:ins>
      <w:r w:rsidR="00BF749E">
        <w:rPr>
          <w:rFonts w:cs="Times New Roman"/>
          <w:szCs w:val="20"/>
        </w:rPr>
        <w:t>, 1</w:t>
      </w:r>
      <w:r w:rsidR="00297690">
        <w:rPr>
          <w:rFonts w:cs="Times New Roman"/>
          <w:szCs w:val="20"/>
        </w:rPr>
        <w:t>.</w:t>
      </w:r>
      <w:r w:rsidR="00BF749E">
        <w:rPr>
          <w:rFonts w:cs="Times New Roman"/>
          <w:szCs w:val="20"/>
        </w:rPr>
        <w:t>50</w:t>
      </w:r>
      <w:r w:rsidR="00297690">
        <w:rPr>
          <w:rFonts w:cs="Times New Roman"/>
          <w:szCs w:val="20"/>
        </w:rPr>
        <w:t>% (</w:t>
      </w:r>
      <w:r w:rsidR="00BF749E">
        <w:rPr>
          <w:rFonts w:cs="Times New Roman"/>
          <w:szCs w:val="20"/>
        </w:rPr>
        <w:t>60</w:t>
      </w:r>
      <w:r w:rsidR="00297690">
        <w:rPr>
          <w:rFonts w:cs="Times New Roman"/>
          <w:szCs w:val="20"/>
        </w:rPr>
        <w:t xml:space="preserve">% </w:t>
      </w:r>
      <w:r w:rsidR="00BF749E">
        <w:rPr>
          <w:rFonts w:cs="Times New Roman"/>
          <w:szCs w:val="20"/>
        </w:rPr>
        <w:t>reduction), and 0</w:t>
      </w:r>
      <w:r w:rsidR="00297690">
        <w:rPr>
          <w:rFonts w:cs="Times New Roman"/>
          <w:szCs w:val="20"/>
        </w:rPr>
        <w:t>.</w:t>
      </w:r>
      <w:r w:rsidR="00BF749E">
        <w:rPr>
          <w:rFonts w:cs="Times New Roman"/>
          <w:szCs w:val="20"/>
        </w:rPr>
        <w:t>35% (61</w:t>
      </w:r>
      <w:r w:rsidR="00297690">
        <w:rPr>
          <w:rFonts w:cs="Times New Roman"/>
          <w:szCs w:val="20"/>
        </w:rPr>
        <w:t>% reduction), respectively</w:t>
      </w:r>
      <w:ins w:id="644" w:author="Blair Hu" w:date="2018-01-08T09:50:00Z">
        <w:r w:rsidR="001A50E0">
          <w:rPr>
            <w:rFonts w:cs="Times New Roman"/>
            <w:szCs w:val="20"/>
          </w:rPr>
          <w:t xml:space="preserve">. </w:t>
        </w:r>
      </w:ins>
      <w:r w:rsidR="002F363A">
        <w:rPr>
          <w:rFonts w:cs="Times New Roman"/>
          <w:szCs w:val="20"/>
        </w:rPr>
        <w:t>With b</w:t>
      </w:r>
      <w:r w:rsidR="00BF749E">
        <w:rPr>
          <w:rFonts w:cs="Times New Roman"/>
          <w:szCs w:val="20"/>
        </w:rPr>
        <w:t>ilateral sensor fusion</w:t>
      </w:r>
      <w:r w:rsidR="002F363A">
        <w:rPr>
          <w:rFonts w:cs="Times New Roman"/>
          <w:szCs w:val="20"/>
        </w:rPr>
        <w:t xml:space="preserve">, </w:t>
      </w:r>
      <w:r w:rsidR="00BF749E">
        <w:rPr>
          <w:rFonts w:cs="Times New Roman"/>
          <w:szCs w:val="20"/>
        </w:rPr>
        <w:t xml:space="preserve">a more generic classifier </w:t>
      </w:r>
      <w:r w:rsidR="002F363A">
        <w:rPr>
          <w:rFonts w:cs="Times New Roman"/>
          <w:szCs w:val="20"/>
        </w:rPr>
        <w:t>(</w:t>
      </w:r>
      <w:r w:rsidR="002F363A">
        <w:rPr>
          <w:rFonts w:cs="Times New Roman"/>
          <w:i/>
          <w:szCs w:val="20"/>
        </w:rPr>
        <w:t xml:space="preserve">i.e. </w:t>
      </w:r>
      <w:r w:rsidR="00BF749E">
        <w:rPr>
          <w:rFonts w:cs="Times New Roman"/>
          <w:szCs w:val="20"/>
        </w:rPr>
        <w:t>fewer control restrictions</w:t>
      </w:r>
      <w:r w:rsidR="002F363A">
        <w:rPr>
          <w:rFonts w:cs="Times New Roman"/>
          <w:szCs w:val="20"/>
        </w:rPr>
        <w:t>)</w:t>
      </w:r>
      <w:r w:rsidR="00BF749E">
        <w:rPr>
          <w:rFonts w:cs="Times New Roman"/>
          <w:szCs w:val="20"/>
        </w:rPr>
        <w:t xml:space="preserve"> </w:t>
      </w:r>
      <w:r w:rsidR="002F363A">
        <w:rPr>
          <w:rFonts w:cs="Times New Roman"/>
          <w:szCs w:val="20"/>
        </w:rPr>
        <w:t xml:space="preserve">can match </w:t>
      </w:r>
      <w:r w:rsidR="00BF749E">
        <w:rPr>
          <w:rFonts w:cs="Times New Roman"/>
          <w:szCs w:val="20"/>
        </w:rPr>
        <w:t xml:space="preserve">the </w:t>
      </w:r>
      <w:r w:rsidR="008629D3">
        <w:rPr>
          <w:rFonts w:cs="Times New Roman"/>
          <w:szCs w:val="20"/>
        </w:rPr>
        <w:t>state-of-the-art</w:t>
      </w:r>
      <w:r w:rsidR="00BF749E">
        <w:rPr>
          <w:rFonts w:cs="Times New Roman"/>
          <w:szCs w:val="20"/>
        </w:rPr>
        <w:t>.</w:t>
      </w:r>
    </w:p>
    <w:p w:rsidR="00A46E16" w:rsidRDefault="00301DF1" w:rsidP="00A46E16">
      <w:pPr>
        <w:pStyle w:val="Heading2"/>
      </w:pPr>
      <w:r>
        <w:t>Related work</w:t>
      </w:r>
    </w:p>
    <w:p w:rsidR="00A1734A" w:rsidRPr="00596140" w:rsidRDefault="00EE3823" w:rsidP="00991502">
      <w:pPr>
        <w:spacing w:after="120"/>
        <w:jc w:val="both"/>
        <w:rPr>
          <w:ins w:id="645" w:author="Blair Hu" w:date="2018-01-05T19:56:00Z"/>
          <w:rFonts w:cs="Times New Roman"/>
          <w:szCs w:val="20"/>
        </w:rPr>
      </w:pPr>
      <w:r w:rsidRPr="00A46E16">
        <w:rPr>
          <w:rFonts w:cs="Times New Roman"/>
          <w:szCs w:val="20"/>
        </w:rPr>
        <w:t xml:space="preserve">Our protocol was nearly identical to </w:t>
      </w:r>
      <w:r w:rsidR="00066B72">
        <w:rPr>
          <w:rFonts w:cs="Times New Roman"/>
          <w:szCs w:val="20"/>
        </w:rPr>
        <w:fldChar w:fldCharType="begin" w:fldLock="1"/>
      </w:r>
      <w:r w:rsidR="00D750AB">
        <w:rPr>
          <w:rFonts w:cs="Times New Roman"/>
          <w:szCs w:val="20"/>
        </w:rPr>
        <w:instrText>ADDIN CSL_CITATION { "citationItems" : [ { "id" : "ITEM-1", "itemData" : { "DOI" : "10.1109/NER.2015.7146704", "ISBN" : "978-1-4673-6389-1", "author" : [ { "dropping-particle" : "", "family" : "Spanias", "given" : "J. A.", "non-dropping-particle" : "", "parse-names" : false, "suffix" : "" }, { "dropping-particle" : "", "family" : "Simon", "given" : "A. M.", "non-dropping-particle" : "", "parse-names" : false, "suffix" : "" }, { "dropping-particle" : "", "family" : "Ingraham", "given" : "K. A.", "non-dropping-particle" : "", "parse-names" : false, "suffix" : "" }, { "dropping-particle" : "", "family" : "Hargrove", "given" : "L. J.", "non-dropping-particle" : "", "parse-names" : false, "suffix" : "" } ], "container-title" : "2015 7th International IEEE/EMBS Conference on Neural Engineering (NER)", "id" : "ITEM-1", "issued" : { "date-parts" : [ [ "2015", "4" ] ] }, "page" : "639-642", "publisher" : "IEEE", "title" : "Effect of additional mechanical sensor data on an EMG-based pattern recognition system for a powered leg prosthesis", "type" : "paper-conference" }, "uris" : [ "http://www.mendeley.com/documents/?uuid=19f4fd34-8147-340b-a44c-3ee2517caeae" ] }, { "id" : "ITEM-2", "itemData" : { "DOI" : "10.1088/1741-2560/11/5/056021", "ISSN" : "1741-2560", "PMID" : "25242111", "abstract" : "OBJECTIVE The purpose of this study was to determine the contribution of electromyography (EMG) data, in combination with a diverse array of mechanical sensors, to locomotion mode intent recognition in transfemoral amputees using powered prostheses. Additionally, we determined the effect of adding time history information using a dynamic Bayesian network (DBN) for both the mechanical and EMG sensors. APPROACH EMG signals from the residual limbs of amputees have been proposed to enhance pattern recognition-based intent recognition systems for powered lower limb prostheses, but mechanical sensors on the prosthesis-such as inertial measurement units, position and velocity sensors, and load cells-may be just as useful. EMG and mechanical sensor data were collected from 8 transfemoral amputees using a powered knee/ankle prosthesis over basic locomotion modes such as walking, slopes and stairs. An offline study was conducted to determine the benefit of different sensor sets for predicting intent. MAIN RESULTS EMG information was not as accurate alone as mechanical sensor information (p &lt; 0.05) for any classification strategy. However, EMG in combination with the mechanical sensor data did significantly reduce intent recognition errors (p &lt; 0.05) both for transitions between locomotion modes and steady-state locomotion. The sensor time history (DBN) classifier significantly reduced error rates compared to a linear discriminant classifier for steady-state steps, without increasing the transitional error, for both EMG and mechanical sensors. Combining EMG and mechanical sensor data with sensor time history reduced the average transitional error from 18.4% to 12.2% and the average steady-state error from 3.8% to 1.0% when classifying level-ground walking, ramps, and stairs in eight transfemoral amputee subjects. SIGNIFICANCE These results suggest that a neural interface in combination with time history methods for locomotion mode classification can enhance intent recognition performance; this strategy should be considered for future real-time experiments.", "author" : [ { "dropping-particle" : "", "family" : "Young", "given" : "A. J.", "non-dropping-particle" : "", "parse-names" : false, "suffix" : "" }, { "dropping-particle" : "", "family" : "Kuiken", "given" : "T. A.", "non-dropping-particle" : "", "parse-names" : false, "suffix" : "" }, { "dropping-particle" : "", "family" : "Hargrove", "given" : "L. J.", "non-dropping-particle" : "", "parse-names" : false, "suffix" : "" } ], "container-title" : "Journal of Neural Engineering", "id" : "ITEM-2", "issue" : "5", "issued" : { "date-parts" : [ [ "2014", "10", "1" ] ] }, "page" : "056021", "title" : "Analysis of using EMG and mechanical sensors to enhance intent recognition in powered lower limb prostheses", "type" : "article-journal", "volume" : "11" }, "uris" : [ "http://www.mendeley.com/documents/?uuid=40c15301-60cd-3d8c-8f73-bc48e8a6493c" ] } ], "mendeley" : { "formattedCitation" : "(Spanias et al., 2015; A. J. Young et al., 2014)", "manualFormatting" : "(Spanias et al., 2015; Young et al., 2014)", "plainTextFormattedCitation" : "(Spanias et al., 2015; A. J. Young et al., 2014)", "previouslyFormattedCitation" : "(Spanias et al., 2015; A. J. Young et al., 2014)" }, "properties" : {  }, "schema" : "https://github.com/citation-style-language/schema/raw/master/csl-citation.json" }</w:instrText>
      </w:r>
      <w:r w:rsidR="00066B72">
        <w:rPr>
          <w:rFonts w:cs="Times New Roman"/>
          <w:szCs w:val="20"/>
        </w:rPr>
        <w:fldChar w:fldCharType="separate"/>
      </w:r>
      <w:r w:rsidR="00BF749E">
        <w:rPr>
          <w:rFonts w:cs="Times New Roman"/>
          <w:noProof/>
          <w:szCs w:val="20"/>
        </w:rPr>
        <w:t xml:space="preserve">(Spanias et al., 2015; </w:t>
      </w:r>
      <w:r w:rsidR="00942EF4" w:rsidRPr="00942EF4">
        <w:rPr>
          <w:rFonts w:cs="Times New Roman"/>
          <w:noProof/>
          <w:szCs w:val="20"/>
        </w:rPr>
        <w:t>Young et al., 2014)</w:t>
      </w:r>
      <w:r w:rsidR="00066B72">
        <w:rPr>
          <w:rFonts w:cs="Times New Roman"/>
          <w:szCs w:val="20"/>
        </w:rPr>
        <w:fldChar w:fldCharType="end"/>
      </w:r>
      <w:r w:rsidRPr="00A46E16">
        <w:rPr>
          <w:rFonts w:cs="Times New Roman"/>
          <w:szCs w:val="20"/>
        </w:rPr>
        <w:t xml:space="preserve"> but involved able-bodied subjects, no device, and wearable sensors. </w:t>
      </w:r>
      <w:del w:id="646" w:author="Blair Hu" w:date="2018-01-07T18:05:00Z">
        <w:r w:rsidRPr="00A46E16" w:rsidDel="001C2BAE">
          <w:rPr>
            <w:rFonts w:cs="Times New Roman"/>
            <w:szCs w:val="20"/>
          </w:rPr>
          <w:delText xml:space="preserve">With </w:delText>
        </w:r>
      </w:del>
      <w:ins w:id="647" w:author="Blair Hu" w:date="2018-01-07T18:05:00Z">
        <w:r w:rsidR="001C2BAE">
          <w:rPr>
            <w:rFonts w:cs="Times New Roman"/>
            <w:szCs w:val="20"/>
          </w:rPr>
          <w:t>Using</w:t>
        </w:r>
        <w:r w:rsidR="001C2BAE" w:rsidRPr="00A46E16">
          <w:rPr>
            <w:rFonts w:cs="Times New Roman"/>
            <w:szCs w:val="20"/>
          </w:rPr>
          <w:t xml:space="preserve"> </w:t>
        </w:r>
      </w:ins>
      <w:r w:rsidRPr="00A46E16">
        <w:rPr>
          <w:rFonts w:cs="Times New Roman"/>
          <w:szCs w:val="20"/>
        </w:rPr>
        <w:t>all ipsilateral sensors</w:t>
      </w:r>
      <w:ins w:id="648" w:author="Blair Hu" w:date="2018-01-07T18:04:00Z">
        <w:r w:rsidR="001C2BAE">
          <w:rPr>
            <w:rFonts w:cs="Times New Roman"/>
            <w:szCs w:val="20"/>
          </w:rPr>
          <w:t xml:space="preserve"> in this setup</w:t>
        </w:r>
      </w:ins>
      <w:r w:rsidRPr="00A46E16">
        <w:rPr>
          <w:rFonts w:cs="Times New Roman"/>
          <w:szCs w:val="20"/>
        </w:rPr>
        <w:t>, we achieved ave</w:t>
      </w:r>
      <w:r w:rsidR="00937A90">
        <w:rPr>
          <w:rFonts w:cs="Times New Roman"/>
          <w:szCs w:val="20"/>
        </w:rPr>
        <w:t>rage transitional error rates (5</w:t>
      </w:r>
      <w:r w:rsidRPr="00A46E16">
        <w:rPr>
          <w:rFonts w:cs="Times New Roman"/>
          <w:szCs w:val="20"/>
        </w:rPr>
        <w:t>.</w:t>
      </w:r>
      <w:r w:rsidR="00937A90">
        <w:rPr>
          <w:rFonts w:cs="Times New Roman"/>
          <w:szCs w:val="20"/>
        </w:rPr>
        <w:t>94</w:t>
      </w:r>
      <w:r w:rsidRPr="00A46E16">
        <w:rPr>
          <w:rFonts w:cs="Times New Roman"/>
          <w:szCs w:val="20"/>
        </w:rPr>
        <w:t xml:space="preserve"> ± 0.</w:t>
      </w:r>
      <w:r w:rsidR="00937A90">
        <w:rPr>
          <w:rFonts w:cs="Times New Roman"/>
          <w:szCs w:val="20"/>
        </w:rPr>
        <w:t>84</w:t>
      </w:r>
      <w:r w:rsidRPr="00A46E16">
        <w:rPr>
          <w:rFonts w:cs="Times New Roman"/>
          <w:szCs w:val="20"/>
        </w:rPr>
        <w:t xml:space="preserve">%) that were </w:t>
      </w:r>
      <w:r w:rsidR="00066B72">
        <w:rPr>
          <w:rFonts w:cs="Times New Roman"/>
          <w:szCs w:val="20"/>
        </w:rPr>
        <w:t xml:space="preserve">roughly half those reported by </w:t>
      </w:r>
      <w:r w:rsidR="00066B72">
        <w:rPr>
          <w:rFonts w:cs="Times New Roman"/>
          <w:szCs w:val="20"/>
        </w:rPr>
        <w:fldChar w:fldCharType="begin" w:fldLock="1"/>
      </w:r>
      <w:r w:rsidR="00D750AB">
        <w:rPr>
          <w:rFonts w:cs="Times New Roman"/>
          <w:szCs w:val="20"/>
        </w:rPr>
        <w:instrText>ADDIN CSL_CITATION { "citationItems" : [ { "id" : "ITEM-1", "itemData" : { "DOI" : "10.1109/NER.2015.7146704", "ISBN" : "978-1-4673-6389-1", "author" : [ { "dropping-particle" : "", "family" : "Spanias", "given" : "J. A.", "non-dropping-particle" : "", "parse-names" : false, "suffix" : "" }, { "dropping-particle" : "", "family" : "Simon", "given" : "A. M.", "non-dropping-particle" : "", "parse-names" : false, "suffix" : "" }, { "dropping-particle" : "", "family" : "Ingraham", "given" : "K. A.", "non-dropping-particle" : "", "parse-names" : false, "suffix" : "" }, { "dropping-particle" : "", "family" : "Hargrove", "given" : "L. J.", "non-dropping-particle" : "", "parse-names" : false, "suffix" : "" } ], "container-title" : "2015 7th International IEEE/EMBS Conference on Neural Engineering (NER)", "id" : "ITEM-1", "issued" : { "date-parts" : [ [ "2015", "4" ] ] }, "page" : "639-642", "publisher" : "IEEE", "title" : "Effect of additional mechanical sensor data on an EMG-based pattern recognition system for a powered leg prosthesis", "type" : "paper-conference" }, "uris" : [ "http://www.mendeley.com/documents/?uuid=19f4fd34-8147-340b-a44c-3ee2517caeae" ] }, { "id" : "ITEM-2", "itemData" : { "DOI" : "10.1088/1741-2560/11/5/056021", "ISSN" : "1741-2560", "PMID" : "25242111", "abstract" : "OBJECTIVE The purpose of this study was to determine the contribution of electromyography (EMG) data, in combination with a diverse array of mechanical sensors, to locomotion mode intent recognition in transfemoral amputees using powered prostheses. Additionally, we determined the effect of adding time history information using a dynamic Bayesian network (DBN) for both the mechanical and EMG sensors. APPROACH EMG signals from the residual limbs of amputees have been proposed to enhance pattern recognition-based intent recognition systems for powered lower limb prostheses, but mechanical sensors on the prosthesis-such as inertial measurement units, position and velocity sensors, and load cells-may be just as useful. EMG and mechanical sensor data were collected from 8 transfemoral amputees using a powered knee/ankle prosthesis over basic locomotion modes such as walking, slopes and stairs. An offline study was conducted to determine the benefit of different sensor sets for predicting intent. MAIN RESULTS EMG information was not as accurate alone as mechanical sensor information (p &lt; 0.05) for any classification strategy. However, EMG in combination with the mechanical sensor data did significantly reduce intent recognition errors (p &lt; 0.05) both for transitions between locomotion modes and steady-state locomotion. The sensor time history (DBN) classifier significantly reduced error rates compared to a linear discriminant classifier for steady-state steps, without increasing the transitional error, for both EMG and mechanical sensors. Combining EMG and mechanical sensor data with sensor time history reduced the average transitional error from 18.4% to 12.2% and the average steady-state error from 3.8% to 1.0% when classifying level-ground walking, ramps, and stairs in eight transfemoral amputee subjects. SIGNIFICANCE These results suggest that a neural interface in combination with time history methods for locomotion mode classification can enhance intent recognition performance; this strategy should be considered for future real-time experiments.", "author" : [ { "dropping-particle" : "", "family" : "Young", "given" : "A. J.", "non-dropping-particle" : "", "parse-names" : false, "suffix" : "" }, { "dropping-particle" : "", "family" : "Kuiken", "given" : "T. A.", "non-dropping-particle" : "", "parse-names" : false, "suffix" : "" }, { "dropping-particle" : "", "family" : "Hargrove", "given" : "L. J.", "non-dropping-particle" : "", "parse-names" : false, "suffix" : "" } ], "container-title" : "Journal of Neural Engineering", "id" : "ITEM-2", "issue" : "5", "issued" : { "date-parts" : [ [ "2014", "10", "1" ] ] }, "page" : "056021", "title" : "Analysis of using EMG and mechanical sensors to enhance intent recognition in powered lower limb prostheses", "type" : "article-journal", "volume" : "11" }, "uris" : [ "http://www.mendeley.com/documents/?uuid=40c15301-60cd-3d8c-8f73-bc48e8a6493c" ] } ], "mendeley" : { "formattedCitation" : "(Spanias et al., 2015; A. J. Young et al., 2014)", "manualFormatting" : "(Spanias et al., 2015; Young et al., 2014)", "plainTextFormattedCitation" : "(Spanias et al., 2015; A. J. Young et al., 2014)", "previouslyFormattedCitation" : "(Spanias et al., 2015; A. J. Young et al., 2014)" }, "properties" : {  }, "schema" : "https://github.com/citation-style-language/schema/raw/master/csl-citation.json" }</w:instrText>
      </w:r>
      <w:r w:rsidR="00066B72">
        <w:rPr>
          <w:rFonts w:cs="Times New Roman"/>
          <w:szCs w:val="20"/>
        </w:rPr>
        <w:fldChar w:fldCharType="separate"/>
      </w:r>
      <w:r w:rsidR="00BF749E">
        <w:rPr>
          <w:rFonts w:cs="Times New Roman"/>
          <w:noProof/>
          <w:szCs w:val="20"/>
        </w:rPr>
        <w:t xml:space="preserve">(Spanias et al., 2015; </w:t>
      </w:r>
      <w:r w:rsidR="00942EF4" w:rsidRPr="00942EF4">
        <w:rPr>
          <w:rFonts w:cs="Times New Roman"/>
          <w:noProof/>
          <w:szCs w:val="20"/>
        </w:rPr>
        <w:t>Young et al., 2014)</w:t>
      </w:r>
      <w:r w:rsidR="00066B72">
        <w:rPr>
          <w:rFonts w:cs="Times New Roman"/>
          <w:szCs w:val="20"/>
        </w:rPr>
        <w:fldChar w:fldCharType="end"/>
      </w:r>
      <w:r w:rsidR="00937A90">
        <w:rPr>
          <w:rFonts w:cs="Times New Roman"/>
          <w:szCs w:val="20"/>
        </w:rPr>
        <w:t>; steady-state error rates (1.25</w:t>
      </w:r>
      <w:r w:rsidRPr="00A46E16">
        <w:rPr>
          <w:rFonts w:cs="Times New Roman"/>
          <w:szCs w:val="20"/>
        </w:rPr>
        <w:t xml:space="preserve"> ± 0.1</w:t>
      </w:r>
      <w:r w:rsidR="00937A90">
        <w:rPr>
          <w:rFonts w:cs="Times New Roman"/>
          <w:szCs w:val="20"/>
        </w:rPr>
        <w:t>9</w:t>
      </w:r>
      <w:r w:rsidRPr="00A46E16">
        <w:rPr>
          <w:rFonts w:cs="Times New Roman"/>
          <w:szCs w:val="20"/>
        </w:rPr>
        <w:t xml:space="preserve">%) were comparable. </w:t>
      </w:r>
      <w:r w:rsidR="00600B96">
        <w:rPr>
          <w:rFonts w:cs="Times New Roman"/>
          <w:szCs w:val="20"/>
        </w:rPr>
        <w:t xml:space="preserve">As expected, </w:t>
      </w:r>
      <w:r w:rsidR="00D018A1">
        <w:rPr>
          <w:rFonts w:cs="Times New Roman"/>
          <w:szCs w:val="20"/>
        </w:rPr>
        <w:t>error rates were higher for transitions</w:t>
      </w:r>
      <w:r w:rsidR="00600B96">
        <w:rPr>
          <w:rFonts w:cs="Times New Roman"/>
          <w:szCs w:val="20"/>
        </w:rPr>
        <w:t xml:space="preserve">, </w:t>
      </w:r>
      <w:r w:rsidR="00D018A1">
        <w:rPr>
          <w:rFonts w:cs="Times New Roman"/>
          <w:szCs w:val="20"/>
        </w:rPr>
        <w:t xml:space="preserve">which had fewer training examples </w:t>
      </w:r>
      <w:del w:id="649" w:author="Blair Hu" w:date="2018-01-05T19:57:00Z">
        <w:r w:rsidR="00D018A1" w:rsidDel="004B4AAF">
          <w:rPr>
            <w:rFonts w:cs="Times New Roman"/>
            <w:szCs w:val="20"/>
          </w:rPr>
          <w:delText xml:space="preserve">but </w:delText>
        </w:r>
      </w:del>
      <w:ins w:id="650" w:author="Blair Hu" w:date="2018-01-05T19:57:00Z">
        <w:r w:rsidR="004B4AAF">
          <w:rPr>
            <w:rFonts w:cs="Times New Roman"/>
            <w:szCs w:val="20"/>
          </w:rPr>
          <w:t xml:space="preserve">and </w:t>
        </w:r>
      </w:ins>
      <w:r w:rsidR="006A72E2">
        <w:rPr>
          <w:rFonts w:cs="Times New Roman"/>
          <w:szCs w:val="20"/>
        </w:rPr>
        <w:t>generally</w:t>
      </w:r>
      <w:r w:rsidR="00785F42">
        <w:rPr>
          <w:rFonts w:cs="Times New Roman"/>
          <w:szCs w:val="20"/>
        </w:rPr>
        <w:t xml:space="preserve"> more </w:t>
      </w:r>
      <w:r w:rsidR="00600B96">
        <w:rPr>
          <w:rFonts w:cs="Times New Roman"/>
          <w:szCs w:val="20"/>
        </w:rPr>
        <w:t xml:space="preserve">variability. </w:t>
      </w:r>
      <w:r w:rsidR="006C37A1">
        <w:rPr>
          <w:rFonts w:cs="Times New Roman"/>
          <w:szCs w:val="20"/>
        </w:rPr>
        <w:t xml:space="preserve">Although we used a </w:t>
      </w:r>
      <w:r w:rsidRPr="00A46E16">
        <w:rPr>
          <w:rFonts w:cs="Times New Roman"/>
          <w:szCs w:val="20"/>
        </w:rPr>
        <w:t>more generic mode-specific cla</w:t>
      </w:r>
      <w:r w:rsidR="00E166AD">
        <w:rPr>
          <w:rFonts w:cs="Times New Roman"/>
          <w:szCs w:val="20"/>
        </w:rPr>
        <w:t xml:space="preserve">ssification scheme compared to </w:t>
      </w:r>
      <w:r w:rsidR="00E166AD">
        <w:rPr>
          <w:rFonts w:cs="Times New Roman"/>
          <w:szCs w:val="20"/>
        </w:rPr>
        <w:fldChar w:fldCharType="begin" w:fldLock="1"/>
      </w:r>
      <w:r w:rsidR="009D5C2B">
        <w:rPr>
          <w:rFonts w:cs="Times New Roman"/>
          <w:szCs w:val="20"/>
        </w:rPr>
        <w:instrText>ADDIN CSL_CITATION { "citationItems" : [ { "id" : "ITEM-1", "itemData" : { "DOI" : "10.1109/TNSRE.2016.2613020", "ISSN" : "1534-4320", "author" : [ { "dropping-particle" : "", "family" : "Simon", "given" : "A. M.", "non-dropping-particle" : "", "parse-names" : false, "suffix" : "" }, { "dropping-particle" : "", "family" : "Ingraham", "given" : "K. A.", "non-dropping-particle" : "", "parse-names" : false, "suffix" : "" }, { "dropping-particle" : "", "family" : "Spanias", "given" : "J. A.", "non-dropping-particle" : "", "parse-names" : false, "suffix" : "" }, { "dropping-particle" : "", "family" : "Young", "given" : "A. J.", "non-dropping-particle" : "", "parse-names" : false, "suffix" : "" }, { "dropping-particle" : "", "family" : "Finucane", "given" : "S. B.", "non-dropping-particle" : "", "parse-names" : false, "suffix" : "" }, { "dropping-particle" : "", "family" : "Halsne", "given" : "E. G.", "non-dropping-particle" : "", "parse-names" : false, "suffix" : "" }, { "dropping-particle" : "", "family" : "Hargrove", "given" : "L. J.", "non-dropping-particle" : "", "parse-names" : false, "suffix" : "" } ], "container-title" : "IEEE Transactions on Neural Systems and Rehabilitation Engineering", "id" : "ITEM-1", "issue" : "8", "issued" : { "date-parts" : [ [ "2017", "8" ] ] }, "page" : "1164-1171", "title" : "Delaying Ambulation Mode Transition Decisions Improves Accuracy of a Flexible Control System for Powered Knee-Ankle Prosthesis", "type" : "article-journal", "volume" : "25" }, "uris" : [ "http://www.mendeley.com/documents/?uuid=799b9b5e-6017-3ab7-8ec7-64f178c4f813" ] } ], "mendeley" : { "formattedCitation" : "(A. M. Simon et al., 2017)", "manualFormatting" : "(Simon et al., 2017)", "plainTextFormattedCitation" : "(A. M. Simon et al., 2017)", "previouslyFormattedCitation" : "(A. M. Simon et al., 2017)" }, "properties" : {  }, "schema" : "https://github.com/citation-style-language/schema/raw/master/csl-citation.json" }</w:instrText>
      </w:r>
      <w:r w:rsidR="00E166AD">
        <w:rPr>
          <w:rFonts w:cs="Times New Roman"/>
          <w:szCs w:val="20"/>
        </w:rPr>
        <w:fldChar w:fldCharType="separate"/>
      </w:r>
      <w:r w:rsidR="00E92C65" w:rsidRPr="00E92C65">
        <w:rPr>
          <w:rFonts w:cs="Times New Roman"/>
          <w:noProof/>
          <w:szCs w:val="20"/>
        </w:rPr>
        <w:t>(</w:t>
      </w:r>
      <w:del w:id="651" w:author="Blair Hu" w:date="2018-01-05T17:38:00Z">
        <w:r w:rsidR="00E92C65" w:rsidRPr="00E92C65" w:rsidDel="009D5C2B">
          <w:rPr>
            <w:rFonts w:cs="Times New Roman"/>
            <w:noProof/>
            <w:szCs w:val="20"/>
          </w:rPr>
          <w:delText xml:space="preserve">A. M. </w:delText>
        </w:r>
      </w:del>
      <w:r w:rsidR="00E92C65" w:rsidRPr="00E92C65">
        <w:rPr>
          <w:rFonts w:cs="Times New Roman"/>
          <w:noProof/>
          <w:szCs w:val="20"/>
        </w:rPr>
        <w:t>Simon et al., 2017)</w:t>
      </w:r>
      <w:r w:rsidR="00E166AD">
        <w:rPr>
          <w:rFonts w:cs="Times New Roman"/>
          <w:szCs w:val="20"/>
        </w:rPr>
        <w:fldChar w:fldCharType="end"/>
      </w:r>
      <w:r w:rsidRPr="00A46E16">
        <w:rPr>
          <w:rFonts w:cs="Times New Roman"/>
          <w:szCs w:val="20"/>
        </w:rPr>
        <w:t xml:space="preserve"> </w:t>
      </w:r>
      <w:r w:rsidR="00391B93">
        <w:rPr>
          <w:rFonts w:cs="Times New Roman"/>
          <w:szCs w:val="20"/>
        </w:rPr>
        <w:t>by neither merging level walking and ramp ascent classes nor adding special classifier configurations (</w:t>
      </w:r>
      <w:r w:rsidR="00391B93">
        <w:rPr>
          <w:rFonts w:cs="Times New Roman"/>
          <w:i/>
          <w:szCs w:val="20"/>
        </w:rPr>
        <w:t xml:space="preserve">e.g. </w:t>
      </w:r>
      <w:r w:rsidR="00391B93">
        <w:rPr>
          <w:rFonts w:cs="Times New Roman"/>
          <w:szCs w:val="20"/>
        </w:rPr>
        <w:t>predict transition</w:t>
      </w:r>
      <w:r w:rsidR="004F0394">
        <w:rPr>
          <w:rFonts w:cs="Times New Roman"/>
          <w:szCs w:val="20"/>
        </w:rPr>
        <w:t>s</w:t>
      </w:r>
      <w:r w:rsidR="00391B93">
        <w:rPr>
          <w:rFonts w:cs="Times New Roman"/>
          <w:szCs w:val="20"/>
        </w:rPr>
        <w:t xml:space="preserve"> between stairs and level ground during mid-swing or mid-stance)</w:t>
      </w:r>
      <w:r w:rsidR="00171296">
        <w:rPr>
          <w:rFonts w:cs="Times New Roman"/>
          <w:szCs w:val="20"/>
        </w:rPr>
        <w:t>,</w:t>
      </w:r>
      <w:r w:rsidR="00391B93">
        <w:rPr>
          <w:rFonts w:cs="Times New Roman"/>
          <w:szCs w:val="20"/>
        </w:rPr>
        <w:t xml:space="preserve"> </w:t>
      </w:r>
      <w:r w:rsidR="006C37A1">
        <w:rPr>
          <w:rFonts w:cs="Times New Roman"/>
          <w:szCs w:val="20"/>
        </w:rPr>
        <w:t xml:space="preserve">we achieved </w:t>
      </w:r>
      <w:r w:rsidRPr="00A46E16">
        <w:rPr>
          <w:rFonts w:cs="Times New Roman"/>
          <w:szCs w:val="20"/>
        </w:rPr>
        <w:t xml:space="preserve">error rates approaching the state-of-the-art for unilateral-informed intent recognition </w:t>
      </w:r>
      <w:r w:rsidR="00BC5266">
        <w:rPr>
          <w:rFonts w:cs="Times New Roman"/>
          <w:szCs w:val="20"/>
        </w:rPr>
        <w:t xml:space="preserve">control of </w:t>
      </w:r>
      <w:r w:rsidRPr="00A46E16">
        <w:rPr>
          <w:rFonts w:cs="Times New Roman"/>
          <w:szCs w:val="20"/>
        </w:rPr>
        <w:t>a powered leg prosthesis.</w:t>
      </w:r>
      <w:r w:rsidR="00391B93">
        <w:rPr>
          <w:rFonts w:cs="Times New Roman"/>
          <w:szCs w:val="20"/>
        </w:rPr>
        <w:t xml:space="preserve"> </w:t>
      </w:r>
      <w:r w:rsidR="00934296">
        <w:rPr>
          <w:rFonts w:cs="Times New Roman"/>
          <w:szCs w:val="20"/>
        </w:rPr>
        <w:t xml:space="preserve">Because the addition of only </w:t>
      </w:r>
      <w:r w:rsidR="001E1787">
        <w:rPr>
          <w:rFonts w:cs="Times New Roman"/>
          <w:szCs w:val="20"/>
        </w:rPr>
        <w:t>one contralateral sensor</w:t>
      </w:r>
      <w:r w:rsidRPr="00A46E16">
        <w:rPr>
          <w:rFonts w:cs="Times New Roman"/>
          <w:szCs w:val="20"/>
        </w:rPr>
        <w:t xml:space="preserve"> </w:t>
      </w:r>
      <w:r w:rsidR="00934296">
        <w:rPr>
          <w:rFonts w:cs="Times New Roman"/>
          <w:szCs w:val="20"/>
        </w:rPr>
        <w:t xml:space="preserve">(preferentially kinematic) </w:t>
      </w:r>
      <w:r w:rsidRPr="00A46E16">
        <w:rPr>
          <w:rFonts w:cs="Times New Roman"/>
          <w:szCs w:val="20"/>
        </w:rPr>
        <w:lastRenderedPageBreak/>
        <w:t xml:space="preserve">significantly reduced error rates, our results suggest that substantial improvements in controllability may be achievable with minimal instrumentation of the contralateral limb. </w:t>
      </w:r>
      <w:r w:rsidR="00723012">
        <w:rPr>
          <w:rFonts w:cs="Times New Roman"/>
          <w:szCs w:val="20"/>
        </w:rPr>
        <w:t xml:space="preserve">Unexpectedly, the error rate increased slightly instead of plateauing after the addition of </w:t>
      </w:r>
      <w:r w:rsidR="004E7A94">
        <w:rPr>
          <w:rFonts w:cs="Times New Roman"/>
          <w:szCs w:val="20"/>
        </w:rPr>
        <w:t xml:space="preserve">four </w:t>
      </w:r>
      <w:r w:rsidR="00723012">
        <w:rPr>
          <w:rFonts w:cs="Times New Roman"/>
          <w:szCs w:val="20"/>
        </w:rPr>
        <w:t xml:space="preserve">sensors. Although these </w:t>
      </w:r>
      <w:r w:rsidR="00A1734A">
        <w:rPr>
          <w:rFonts w:cs="Times New Roman"/>
          <w:szCs w:val="20"/>
        </w:rPr>
        <w:t xml:space="preserve">consistent </w:t>
      </w:r>
      <w:r w:rsidR="00723012">
        <w:rPr>
          <w:rFonts w:cs="Times New Roman"/>
          <w:szCs w:val="20"/>
        </w:rPr>
        <w:t xml:space="preserve">increases were not statistically significant, </w:t>
      </w:r>
      <w:r w:rsidR="00A1734A">
        <w:rPr>
          <w:rFonts w:cs="Times New Roman"/>
          <w:szCs w:val="20"/>
        </w:rPr>
        <w:t xml:space="preserve">they </w:t>
      </w:r>
      <w:r w:rsidR="00723012">
        <w:rPr>
          <w:rFonts w:cs="Times New Roman"/>
          <w:szCs w:val="20"/>
        </w:rPr>
        <w:t xml:space="preserve">suggest that </w:t>
      </w:r>
      <w:r w:rsidR="00A1734A">
        <w:rPr>
          <w:rFonts w:cs="Times New Roman"/>
          <w:szCs w:val="20"/>
        </w:rPr>
        <w:t xml:space="preserve">the </w:t>
      </w:r>
      <w:r w:rsidR="00723012">
        <w:rPr>
          <w:rFonts w:cs="Times New Roman"/>
          <w:szCs w:val="20"/>
        </w:rPr>
        <w:t xml:space="preserve">extraneous </w:t>
      </w:r>
      <w:r w:rsidR="00930BF7">
        <w:rPr>
          <w:rFonts w:cs="Times New Roman"/>
          <w:szCs w:val="20"/>
        </w:rPr>
        <w:t xml:space="preserve">sensors </w:t>
      </w:r>
      <w:r w:rsidR="00A1734A">
        <w:rPr>
          <w:rFonts w:cs="Times New Roman"/>
          <w:szCs w:val="20"/>
        </w:rPr>
        <w:t xml:space="preserve">may not only be redundant but also </w:t>
      </w:r>
      <w:r w:rsidR="00930BF7">
        <w:rPr>
          <w:rFonts w:cs="Times New Roman"/>
          <w:szCs w:val="20"/>
        </w:rPr>
        <w:t xml:space="preserve">detrimental </w:t>
      </w:r>
      <w:r w:rsidR="00A1734A">
        <w:rPr>
          <w:rFonts w:cs="Times New Roman"/>
          <w:szCs w:val="20"/>
        </w:rPr>
        <w:t>for intent recognition</w:t>
      </w:r>
      <w:r w:rsidR="00930BF7">
        <w:rPr>
          <w:rFonts w:cs="Times New Roman"/>
          <w:szCs w:val="20"/>
        </w:rPr>
        <w:t xml:space="preserve"> because they contribute to model overfitting and/or introduce undesirable sensor drift.</w:t>
      </w:r>
      <w:r w:rsidR="00A1734A">
        <w:rPr>
          <w:rFonts w:cs="Times New Roman"/>
          <w:szCs w:val="20"/>
        </w:rPr>
        <w:t xml:space="preserve"> </w:t>
      </w:r>
      <w:r w:rsidR="0050363B">
        <w:rPr>
          <w:rFonts w:cs="Times New Roman"/>
          <w:szCs w:val="20"/>
        </w:rPr>
        <w:t>From a practical standpoint, the</w:t>
      </w:r>
      <w:r w:rsidR="00F04803">
        <w:rPr>
          <w:rFonts w:cs="Times New Roman"/>
          <w:szCs w:val="20"/>
        </w:rPr>
        <w:t xml:space="preserve"> total</w:t>
      </w:r>
      <w:r w:rsidR="0050363B">
        <w:rPr>
          <w:rFonts w:cs="Times New Roman"/>
          <w:szCs w:val="20"/>
        </w:rPr>
        <w:t xml:space="preserve"> time required for </w:t>
      </w:r>
      <w:r w:rsidR="00C85ADC">
        <w:rPr>
          <w:rFonts w:cs="Times New Roman"/>
          <w:szCs w:val="20"/>
        </w:rPr>
        <w:t xml:space="preserve">instrumenting the subject </w:t>
      </w:r>
      <w:r w:rsidR="00B752D9">
        <w:rPr>
          <w:rFonts w:cs="Times New Roman"/>
          <w:szCs w:val="20"/>
        </w:rPr>
        <w:t xml:space="preserve">would also </w:t>
      </w:r>
      <w:r w:rsidR="00166289">
        <w:rPr>
          <w:rFonts w:cs="Times New Roman"/>
          <w:szCs w:val="20"/>
        </w:rPr>
        <w:t>be substantially reduced</w:t>
      </w:r>
      <w:r w:rsidR="00490118">
        <w:rPr>
          <w:rFonts w:cs="Times New Roman"/>
          <w:szCs w:val="20"/>
        </w:rPr>
        <w:t xml:space="preserve"> by using an optimized </w:t>
      </w:r>
      <w:r w:rsidR="00C50B64">
        <w:rPr>
          <w:rFonts w:cs="Times New Roman"/>
          <w:szCs w:val="20"/>
        </w:rPr>
        <w:t xml:space="preserve">subset of sensors </w:t>
      </w:r>
      <w:r w:rsidR="00A1734A">
        <w:rPr>
          <w:rFonts w:cs="Times New Roman"/>
          <w:szCs w:val="20"/>
        </w:rPr>
        <w:t xml:space="preserve">instead of </w:t>
      </w:r>
      <w:r w:rsidR="004826EF">
        <w:rPr>
          <w:rFonts w:cs="Times New Roman"/>
          <w:szCs w:val="20"/>
        </w:rPr>
        <w:t>all sensors</w:t>
      </w:r>
      <w:r w:rsidR="00A1734A">
        <w:rPr>
          <w:rFonts w:cs="Times New Roman"/>
          <w:szCs w:val="20"/>
        </w:rPr>
        <w:t>.</w:t>
      </w:r>
      <w:ins w:id="652" w:author="Blair Hu" w:date="2018-01-05T20:00:00Z">
        <w:r w:rsidR="00DA2E89">
          <w:rPr>
            <w:rFonts w:cs="Times New Roman"/>
            <w:szCs w:val="20"/>
          </w:rPr>
          <w:t xml:space="preserve"> </w:t>
        </w:r>
      </w:ins>
      <w:r w:rsidR="00171296">
        <w:rPr>
          <w:rFonts w:cs="Times New Roman"/>
          <w:szCs w:val="20"/>
        </w:rPr>
        <w:t>Using d</w:t>
      </w:r>
      <w:ins w:id="653" w:author="Blair Hu" w:date="2018-01-05T20:03:00Z">
        <w:r w:rsidR="00596140">
          <w:rPr>
            <w:rFonts w:cs="Times New Roman"/>
            <w:szCs w:val="20"/>
          </w:rPr>
          <w:t>elay</w:t>
        </w:r>
      </w:ins>
      <w:r w:rsidR="00171296">
        <w:rPr>
          <w:rFonts w:cs="Times New Roman"/>
          <w:szCs w:val="20"/>
        </w:rPr>
        <w:t>ed</w:t>
      </w:r>
      <w:ins w:id="654" w:author="Blair Hu" w:date="2018-01-05T20:04:00Z">
        <w:r w:rsidR="00596140">
          <w:rPr>
            <w:rFonts w:cs="Times New Roman"/>
            <w:szCs w:val="20"/>
          </w:rPr>
          <w:t xml:space="preserve"> transitions </w:t>
        </w:r>
      </w:ins>
      <w:ins w:id="655" w:author="Blair Hu" w:date="2018-01-05T20:05:00Z">
        <w:r w:rsidR="00F21FCF">
          <w:rPr>
            <w:rFonts w:cs="Times New Roman"/>
            <w:szCs w:val="20"/>
          </w:rPr>
          <w:t>(</w:t>
        </w:r>
      </w:ins>
      <w:r w:rsidR="00171296">
        <w:rPr>
          <w:rFonts w:cs="Times New Roman"/>
          <w:i/>
          <w:szCs w:val="20"/>
        </w:rPr>
        <w:t>i</w:t>
      </w:r>
      <w:ins w:id="656" w:author="Blair Hu" w:date="2018-01-05T20:05:00Z">
        <w:r w:rsidR="00F21FCF">
          <w:rPr>
            <w:rFonts w:cs="Times New Roman"/>
            <w:i/>
            <w:szCs w:val="20"/>
          </w:rPr>
          <w:t>.</w:t>
        </w:r>
      </w:ins>
      <w:r w:rsidR="00171296">
        <w:rPr>
          <w:rFonts w:cs="Times New Roman"/>
          <w:i/>
          <w:szCs w:val="20"/>
        </w:rPr>
        <w:t>e</w:t>
      </w:r>
      <w:ins w:id="657" w:author="Blair Hu" w:date="2018-01-05T20:05:00Z">
        <w:r w:rsidR="00F21FCF">
          <w:rPr>
            <w:rFonts w:cs="Times New Roman"/>
            <w:i/>
            <w:szCs w:val="20"/>
          </w:rPr>
          <w:t>.</w:t>
        </w:r>
        <w:r w:rsidR="00F21FCF">
          <w:rPr>
            <w:rFonts w:cs="Times New Roman"/>
            <w:szCs w:val="20"/>
          </w:rPr>
          <w:t xml:space="preserve"> </w:t>
        </w:r>
      </w:ins>
      <w:r w:rsidR="009D2C44">
        <w:rPr>
          <w:rFonts w:cs="Times New Roman"/>
          <w:szCs w:val="20"/>
        </w:rPr>
        <w:t xml:space="preserve">windows starting </w:t>
      </w:r>
      <w:r w:rsidR="00171296">
        <w:rPr>
          <w:rFonts w:cs="Times New Roman"/>
          <w:szCs w:val="20"/>
        </w:rPr>
        <w:t>210 ms before the gait event and end</w:t>
      </w:r>
      <w:r w:rsidR="009D2C44">
        <w:rPr>
          <w:rFonts w:cs="Times New Roman"/>
          <w:szCs w:val="20"/>
        </w:rPr>
        <w:t>ing</w:t>
      </w:r>
      <w:r w:rsidR="00171296">
        <w:rPr>
          <w:rFonts w:cs="Times New Roman"/>
          <w:szCs w:val="20"/>
        </w:rPr>
        <w:t xml:space="preserve"> 90 ms after the gait event</w:t>
      </w:r>
      <w:ins w:id="658" w:author="Blair Hu" w:date="2018-01-05T20:05:00Z">
        <w:r w:rsidR="00F21FCF">
          <w:rPr>
            <w:rFonts w:cs="Times New Roman"/>
            <w:szCs w:val="20"/>
          </w:rPr>
          <w:t xml:space="preserve">) </w:t>
        </w:r>
      </w:ins>
      <w:ins w:id="659" w:author="Blair Hu" w:date="2018-01-05T20:04:00Z">
        <w:r w:rsidR="00596140">
          <w:rPr>
            <w:rFonts w:cs="Times New Roman"/>
            <w:szCs w:val="20"/>
          </w:rPr>
          <w:t>has significantly reduce</w:t>
        </w:r>
      </w:ins>
      <w:r w:rsidR="00171296">
        <w:rPr>
          <w:rFonts w:cs="Times New Roman"/>
          <w:szCs w:val="20"/>
        </w:rPr>
        <w:t>d</w:t>
      </w:r>
      <w:ins w:id="660" w:author="Blair Hu" w:date="2018-01-05T20:04:00Z">
        <w:r w:rsidR="00596140">
          <w:rPr>
            <w:rFonts w:cs="Times New Roman"/>
            <w:szCs w:val="20"/>
          </w:rPr>
          <w:t xml:space="preserve"> </w:t>
        </w:r>
      </w:ins>
      <w:ins w:id="661" w:author="Blair Hu" w:date="2018-01-05T20:05:00Z">
        <w:r w:rsidR="00596140">
          <w:rPr>
            <w:rFonts w:cs="Times New Roman"/>
            <w:szCs w:val="20"/>
          </w:rPr>
          <w:t xml:space="preserve">intent recognition errors </w:t>
        </w:r>
      </w:ins>
      <w:ins w:id="662" w:author="Blair Hu" w:date="2018-01-05T20:06:00Z">
        <w:r w:rsidR="00B6243B">
          <w:rPr>
            <w:rFonts w:cs="Times New Roman"/>
            <w:szCs w:val="20"/>
          </w:rPr>
          <w:t xml:space="preserve">for prosthesis control </w:t>
        </w:r>
      </w:ins>
      <w:ins w:id="663" w:author="Blair Hu" w:date="2018-01-07T17:55:00Z">
        <w:r w:rsidR="00037237">
          <w:rPr>
            <w:rFonts w:cs="Times New Roman"/>
            <w:szCs w:val="20"/>
          </w:rPr>
          <w:t xml:space="preserve">because delayed windows </w:t>
        </w:r>
      </w:ins>
      <w:ins w:id="664" w:author="Blair Hu" w:date="2018-01-07T18:01:00Z">
        <w:r w:rsidR="003511BF">
          <w:rPr>
            <w:rFonts w:cs="Times New Roman"/>
            <w:szCs w:val="20"/>
          </w:rPr>
          <w:t>span</w:t>
        </w:r>
      </w:ins>
      <w:ins w:id="665" w:author="Blair Hu" w:date="2018-01-07T17:57:00Z">
        <w:r w:rsidR="00934241">
          <w:rPr>
            <w:rFonts w:cs="Times New Roman"/>
            <w:szCs w:val="20"/>
          </w:rPr>
          <w:t xml:space="preserve"> both the </w:t>
        </w:r>
      </w:ins>
      <w:ins w:id="666" w:author="Blair Hu" w:date="2018-01-07T18:04:00Z">
        <w:r w:rsidR="00B7268E">
          <w:rPr>
            <w:rFonts w:cs="Times New Roman"/>
            <w:szCs w:val="20"/>
          </w:rPr>
          <w:t>onset of and continuation of</w:t>
        </w:r>
      </w:ins>
      <w:ins w:id="667" w:author="Blair Hu" w:date="2018-01-07T18:01:00Z">
        <w:r w:rsidR="00FA2D54">
          <w:rPr>
            <w:rFonts w:cs="Times New Roman"/>
            <w:szCs w:val="20"/>
          </w:rPr>
          <w:t xml:space="preserve"> movement</w:t>
        </w:r>
      </w:ins>
      <w:ins w:id="668" w:author="Blair Hu" w:date="2018-01-07T17:55:00Z">
        <w:r w:rsidR="00037237">
          <w:rPr>
            <w:rFonts w:cs="Times New Roman"/>
            <w:szCs w:val="20"/>
          </w:rPr>
          <w:t xml:space="preserve"> </w:t>
        </w:r>
      </w:ins>
      <w:ins w:id="669" w:author="Blair Hu" w:date="2018-01-05T20:05:00Z">
        <w:r w:rsidR="00596140">
          <w:rPr>
            <w:rFonts w:cs="Times New Roman"/>
            <w:szCs w:val="20"/>
          </w:rPr>
          <w:fldChar w:fldCharType="begin" w:fldLock="1"/>
        </w:r>
      </w:ins>
      <w:r w:rsidR="001C29FB">
        <w:rPr>
          <w:rFonts w:cs="Times New Roman"/>
          <w:szCs w:val="20"/>
        </w:rPr>
        <w:instrText>ADDIN CSL_CITATION { "citationItems" : [ { "id" : "ITEM-1", "itemData" : { "DOI" : "10.1109/TNSRE.2016.2613020", "ISSN" : "1534-4320", "author" : [ { "dropping-particle" : "", "family" : "Simon", "given" : "A. M.", "non-dropping-particle" : "", "parse-names" : false, "suffix" : "" }, { "dropping-particle" : "", "family" : "Ingraham", "given" : "K. A.", "non-dropping-particle" : "", "parse-names" : false, "suffix" : "" }, { "dropping-particle" : "", "family" : "Spanias", "given" : "J. A.", "non-dropping-particle" : "", "parse-names" : false, "suffix" : "" }, { "dropping-particle" : "", "family" : "Young", "given" : "A. J.", "non-dropping-particle" : "", "parse-names" : false, "suffix" : "" }, { "dropping-particle" : "", "family" : "Finucane", "given" : "S. B.", "non-dropping-particle" : "", "parse-names" : false, "suffix" : "" }, { "dropping-particle" : "", "family" : "Halsne", "given" : "E. G.", "non-dropping-particle" : "", "parse-names" : false, "suffix" : "" }, { "dropping-particle" : "", "family" : "Hargrove", "given" : "L. J.", "non-dropping-particle" : "", "parse-names" : false, "suffix" : "" } ], "container-title" : "IEEE Transactions on Neural Systems and Rehabilitation Engineering", "id" : "ITEM-1", "issue" : "8", "issued" : { "date-parts" : [ [ "2017", "8" ] ] }, "page" : "1164-1171", "title" : "Delaying Ambulation Mode Transition Decisions Improves Accuracy of a Flexible Control System for Powered Knee-Ankle Prosthesis", "type" : "article-journal", "volume" : "25" }, "uris" : [ "http://www.mendeley.com/documents/?uuid=799b9b5e-6017-3ab7-8ec7-64f178c4f813" ] } ], "mendeley" : { "formattedCitation" : "(A. M. Simon et al., 2017)", "manualFormatting" : "(Simon et al., 2017)", "plainTextFormattedCitation" : "(A. M. Simon et al., 2017)", "previouslyFormattedCitation" : "(A. M. Simon et al., 2017)" }, "properties" : {  }, "schema" : "https://github.com/citation-style-language/schema/raw/master/csl-citation.json" }</w:instrText>
      </w:r>
      <w:r w:rsidR="00596140">
        <w:rPr>
          <w:rFonts w:cs="Times New Roman"/>
          <w:szCs w:val="20"/>
        </w:rPr>
        <w:fldChar w:fldCharType="separate"/>
      </w:r>
      <w:ins w:id="670" w:author="Blair Hu" w:date="2018-01-05T20:05:00Z">
        <w:r w:rsidR="00596140">
          <w:rPr>
            <w:rFonts w:cs="Times New Roman"/>
            <w:noProof/>
            <w:szCs w:val="20"/>
          </w:rPr>
          <w:t>(</w:t>
        </w:r>
      </w:ins>
      <w:del w:id="671" w:author="Blair Hu" w:date="2018-01-05T20:05:00Z">
        <w:r w:rsidR="00596140" w:rsidRPr="00596140" w:rsidDel="00596140">
          <w:rPr>
            <w:rFonts w:cs="Times New Roman"/>
            <w:noProof/>
            <w:szCs w:val="20"/>
          </w:rPr>
          <w:delText xml:space="preserve">(A. M. </w:delText>
        </w:r>
      </w:del>
      <w:r w:rsidR="00596140" w:rsidRPr="00596140">
        <w:rPr>
          <w:rFonts w:cs="Times New Roman"/>
          <w:noProof/>
          <w:szCs w:val="20"/>
        </w:rPr>
        <w:t>Simon et al., 2017)</w:t>
      </w:r>
      <w:ins w:id="672" w:author="Blair Hu" w:date="2018-01-05T20:05:00Z">
        <w:r w:rsidR="00596140">
          <w:rPr>
            <w:rFonts w:cs="Times New Roman"/>
            <w:szCs w:val="20"/>
          </w:rPr>
          <w:fldChar w:fldCharType="end"/>
        </w:r>
        <w:r w:rsidR="00B13E29">
          <w:rPr>
            <w:rFonts w:cs="Times New Roman"/>
            <w:szCs w:val="20"/>
          </w:rPr>
          <w:t xml:space="preserve">. </w:t>
        </w:r>
      </w:ins>
      <w:ins w:id="673" w:author="Blair Hu" w:date="2018-01-07T18:04:00Z">
        <w:r w:rsidR="00B13E29">
          <w:rPr>
            <w:rFonts w:cs="Times New Roman"/>
            <w:szCs w:val="20"/>
          </w:rPr>
          <w:t>H</w:t>
        </w:r>
      </w:ins>
      <w:ins w:id="674" w:author="Blair Hu" w:date="2018-01-05T20:05:00Z">
        <w:r w:rsidR="00F21FCF">
          <w:rPr>
            <w:rFonts w:cs="Times New Roman"/>
            <w:szCs w:val="20"/>
          </w:rPr>
          <w:t xml:space="preserve">owever, </w:t>
        </w:r>
      </w:ins>
      <w:ins w:id="675" w:author="Blair Hu" w:date="2018-01-07T17:58:00Z">
        <w:r w:rsidR="002F1B42">
          <w:rPr>
            <w:rFonts w:cs="Times New Roman"/>
            <w:szCs w:val="20"/>
          </w:rPr>
          <w:t xml:space="preserve">although offline error rates would likely have decreased further </w:t>
        </w:r>
      </w:ins>
      <w:ins w:id="676" w:author="Blair Hu" w:date="2018-01-05T20:05:00Z">
        <w:r w:rsidR="00F21FCF">
          <w:rPr>
            <w:rFonts w:cs="Times New Roman"/>
            <w:szCs w:val="20"/>
          </w:rPr>
          <w:t>w</w:t>
        </w:r>
      </w:ins>
      <w:ins w:id="677" w:author="Blair Hu" w:date="2018-01-05T20:00:00Z">
        <w:r w:rsidR="00DA2E89">
          <w:rPr>
            <w:rFonts w:cs="Times New Roman"/>
            <w:szCs w:val="20"/>
          </w:rPr>
          <w:t xml:space="preserve">e chose not to </w:t>
        </w:r>
      </w:ins>
      <w:ins w:id="678" w:author="Blair Hu" w:date="2018-01-05T20:01:00Z">
        <w:r w:rsidR="00DA2E89">
          <w:rPr>
            <w:rFonts w:cs="Times New Roman"/>
            <w:szCs w:val="20"/>
          </w:rPr>
          <w:t xml:space="preserve">implement </w:t>
        </w:r>
      </w:ins>
      <w:ins w:id="679" w:author="Blair Hu" w:date="2018-01-05T20:05:00Z">
        <w:r w:rsidR="00F21FCF">
          <w:rPr>
            <w:rFonts w:cs="Times New Roman"/>
            <w:szCs w:val="20"/>
          </w:rPr>
          <w:t>this</w:t>
        </w:r>
      </w:ins>
      <w:ins w:id="680" w:author="Blair Hu" w:date="2018-01-05T20:06:00Z">
        <w:r w:rsidR="00B6243B">
          <w:rPr>
            <w:rFonts w:cs="Times New Roman"/>
            <w:szCs w:val="20"/>
          </w:rPr>
          <w:t xml:space="preserve"> delay</w:t>
        </w:r>
      </w:ins>
      <w:ins w:id="681" w:author="Blair Hu" w:date="2018-01-05T20:02:00Z">
        <w:r w:rsidR="00DA2E89">
          <w:rPr>
            <w:rFonts w:cs="Times New Roman"/>
            <w:szCs w:val="20"/>
          </w:rPr>
          <w:t xml:space="preserve"> for the sake of clarity and </w:t>
        </w:r>
      </w:ins>
      <w:ins w:id="682" w:author="Blair Hu" w:date="2018-01-05T20:06:00Z">
        <w:r w:rsidR="00B6243B">
          <w:rPr>
            <w:rFonts w:cs="Times New Roman"/>
            <w:szCs w:val="20"/>
          </w:rPr>
          <w:t xml:space="preserve">generalizability </w:t>
        </w:r>
      </w:ins>
      <w:ins w:id="683" w:author="Blair Hu" w:date="2018-01-05T20:02:00Z">
        <w:r w:rsidR="00DA2E89">
          <w:rPr>
            <w:rFonts w:cs="Times New Roman"/>
            <w:szCs w:val="20"/>
          </w:rPr>
          <w:t>to non-prosthesis applications for which such delay</w:t>
        </w:r>
      </w:ins>
      <w:ins w:id="684" w:author="Blair Hu" w:date="2018-01-05T20:03:00Z">
        <w:r w:rsidR="00DA2E89">
          <w:rPr>
            <w:rFonts w:cs="Times New Roman"/>
            <w:szCs w:val="20"/>
          </w:rPr>
          <w:t>s</w:t>
        </w:r>
      </w:ins>
      <w:ins w:id="685" w:author="Blair Hu" w:date="2018-01-05T20:02:00Z">
        <w:r w:rsidR="00DA2E89">
          <w:rPr>
            <w:rFonts w:cs="Times New Roman"/>
            <w:szCs w:val="20"/>
          </w:rPr>
          <w:t xml:space="preserve"> may not be </w:t>
        </w:r>
      </w:ins>
      <w:r w:rsidR="00EA1363">
        <w:rPr>
          <w:rFonts w:cs="Times New Roman"/>
          <w:szCs w:val="20"/>
        </w:rPr>
        <w:t>a desirable tradeoff</w:t>
      </w:r>
      <w:r w:rsidR="00513791">
        <w:rPr>
          <w:rFonts w:cs="Times New Roman"/>
          <w:szCs w:val="20"/>
        </w:rPr>
        <w:t xml:space="preserve"> for accuracy</w:t>
      </w:r>
      <w:ins w:id="686" w:author="Blair Hu" w:date="2018-01-05T20:01:00Z">
        <w:r w:rsidR="00DA2E89">
          <w:rPr>
            <w:rFonts w:cs="Times New Roman"/>
            <w:szCs w:val="20"/>
          </w:rPr>
          <w:t xml:space="preserve">. </w:t>
        </w:r>
      </w:ins>
    </w:p>
    <w:p w:rsidR="009F1B9F" w:rsidDel="00DA2E89" w:rsidRDefault="009F1B9F" w:rsidP="00991502">
      <w:pPr>
        <w:spacing w:after="120"/>
        <w:jc w:val="both"/>
        <w:rPr>
          <w:del w:id="687" w:author="Blair Hu" w:date="2018-01-05T20:03:00Z"/>
          <w:rFonts w:cs="Times New Roman"/>
          <w:szCs w:val="20"/>
        </w:rPr>
      </w:pPr>
    </w:p>
    <w:p w:rsidR="00F82786" w:rsidRDefault="00A1734A" w:rsidP="00A46E16">
      <w:pPr>
        <w:spacing w:after="120"/>
        <w:ind w:firstLine="360"/>
        <w:jc w:val="both"/>
        <w:rPr>
          <w:rFonts w:cs="Times New Roman"/>
          <w:szCs w:val="20"/>
        </w:rPr>
      </w:pPr>
      <w:r>
        <w:rPr>
          <w:rFonts w:cs="Times New Roman"/>
          <w:szCs w:val="20"/>
        </w:rPr>
        <w:t>We showed that</w:t>
      </w:r>
      <w:r w:rsidR="00395BF5">
        <w:rPr>
          <w:rFonts w:cs="Times New Roman"/>
          <w:szCs w:val="20"/>
        </w:rPr>
        <w:t xml:space="preserve"> </w:t>
      </w:r>
      <w:r w:rsidR="0065368D">
        <w:rPr>
          <w:rFonts w:cs="Times New Roman"/>
          <w:szCs w:val="20"/>
        </w:rPr>
        <w:t>unilateral (ipsilateral or contralateral) sensor sets performed comparably for single modalities</w:t>
      </w:r>
      <w:r w:rsidR="00713659">
        <w:rPr>
          <w:rFonts w:cs="Times New Roman"/>
          <w:szCs w:val="20"/>
        </w:rPr>
        <w:t>, which had previously never been demonstrated for intent recognition control strategies</w:t>
      </w:r>
      <w:r w:rsidR="0065368D">
        <w:rPr>
          <w:rFonts w:cs="Times New Roman"/>
          <w:szCs w:val="20"/>
        </w:rPr>
        <w:t>.</w:t>
      </w:r>
      <w:r w:rsidR="00D13A71">
        <w:rPr>
          <w:rFonts w:cs="Times New Roman"/>
          <w:szCs w:val="20"/>
        </w:rPr>
        <w:t xml:space="preserve"> </w:t>
      </w:r>
      <w:r w:rsidR="000C5E78">
        <w:rPr>
          <w:rFonts w:cs="Times New Roman"/>
          <w:szCs w:val="20"/>
        </w:rPr>
        <w:t>Thus, o</w:t>
      </w:r>
      <w:r w:rsidR="001D6F31">
        <w:rPr>
          <w:rFonts w:cs="Times New Roman"/>
          <w:szCs w:val="20"/>
        </w:rPr>
        <w:t xml:space="preserve">ur results suggest that </w:t>
      </w:r>
      <w:ins w:id="688" w:author="Blair Hu" w:date="2018-01-05T20:15:00Z">
        <w:r w:rsidR="001A05F7">
          <w:rPr>
            <w:rFonts w:cs="Times New Roman"/>
            <w:szCs w:val="20"/>
          </w:rPr>
          <w:t xml:space="preserve">using </w:t>
        </w:r>
      </w:ins>
      <w:del w:id="689" w:author="Blair Hu" w:date="2018-01-05T20:08:00Z">
        <w:r w:rsidR="003C4E06" w:rsidDel="007F0961">
          <w:rPr>
            <w:rFonts w:cs="Times New Roman"/>
            <w:szCs w:val="20"/>
          </w:rPr>
          <w:delText xml:space="preserve">only </w:delText>
        </w:r>
      </w:del>
      <w:del w:id="690" w:author="Blair Hu" w:date="2018-01-05T20:14:00Z">
        <w:r w:rsidR="002C6D7D" w:rsidDel="001A05F7">
          <w:rPr>
            <w:rFonts w:cs="Times New Roman"/>
            <w:szCs w:val="20"/>
          </w:rPr>
          <w:delText xml:space="preserve">using </w:delText>
        </w:r>
      </w:del>
      <w:del w:id="691" w:author="Blair Hu" w:date="2018-01-05T20:13:00Z">
        <w:r w:rsidR="002C6D7D" w:rsidDel="00116FE5">
          <w:rPr>
            <w:rFonts w:cs="Times New Roman"/>
            <w:szCs w:val="20"/>
          </w:rPr>
          <w:delText xml:space="preserve">contralateral </w:delText>
        </w:r>
      </w:del>
      <w:ins w:id="692" w:author="Blair Hu" w:date="2018-01-05T20:13:00Z">
        <w:r w:rsidR="001A05F7">
          <w:rPr>
            <w:rFonts w:cs="Times New Roman"/>
            <w:szCs w:val="20"/>
          </w:rPr>
          <w:t>sig</w:t>
        </w:r>
        <w:r w:rsidR="00F409A8">
          <w:rPr>
            <w:rFonts w:cs="Times New Roman"/>
            <w:szCs w:val="20"/>
          </w:rPr>
          <w:t>nals from the non-affected leg (</w:t>
        </w:r>
      </w:ins>
      <w:del w:id="693" w:author="Blair Hu" w:date="2018-01-05T20:14:00Z">
        <w:r w:rsidR="002C6D7D" w:rsidDel="001A05F7">
          <w:rPr>
            <w:rFonts w:cs="Times New Roman"/>
            <w:szCs w:val="20"/>
          </w:rPr>
          <w:delText xml:space="preserve">signals </w:delText>
        </w:r>
      </w:del>
      <w:ins w:id="694" w:author="Blair Hu" w:date="2018-01-05T20:14:00Z">
        <w:r w:rsidR="00BB2B49">
          <w:rPr>
            <w:rFonts w:cs="Times New Roman"/>
            <w:szCs w:val="20"/>
          </w:rPr>
          <w:t>whi</w:t>
        </w:r>
        <w:r w:rsidR="001A05F7">
          <w:rPr>
            <w:rFonts w:cs="Times New Roman"/>
            <w:szCs w:val="20"/>
          </w:rPr>
          <w:t>ch alternates betwe</w:t>
        </w:r>
        <w:r w:rsidR="00F409A8">
          <w:rPr>
            <w:rFonts w:cs="Times New Roman"/>
            <w:szCs w:val="20"/>
          </w:rPr>
          <w:t xml:space="preserve">en </w:t>
        </w:r>
      </w:ins>
      <w:ins w:id="695" w:author="Blair Hu" w:date="2018-01-05T20:17:00Z">
        <w:r w:rsidR="00BB2B49">
          <w:rPr>
            <w:rFonts w:cs="Times New Roman"/>
            <w:szCs w:val="20"/>
          </w:rPr>
          <w:t xml:space="preserve">serving as the </w:t>
        </w:r>
      </w:ins>
      <w:ins w:id="696" w:author="Blair Hu" w:date="2018-01-05T20:14:00Z">
        <w:r w:rsidR="00F409A8">
          <w:rPr>
            <w:rFonts w:cs="Times New Roman"/>
            <w:szCs w:val="20"/>
          </w:rPr>
          <w:t xml:space="preserve">leading and </w:t>
        </w:r>
      </w:ins>
      <w:ins w:id="697" w:author="Blair Hu" w:date="2018-01-05T20:18:00Z">
        <w:r w:rsidR="00BB2B49">
          <w:rPr>
            <w:rFonts w:cs="Times New Roman"/>
            <w:szCs w:val="20"/>
          </w:rPr>
          <w:t xml:space="preserve">the </w:t>
        </w:r>
      </w:ins>
      <w:ins w:id="698" w:author="Blair Hu" w:date="2018-01-05T20:14:00Z">
        <w:r w:rsidR="00F409A8">
          <w:rPr>
            <w:rFonts w:cs="Times New Roman"/>
            <w:szCs w:val="20"/>
          </w:rPr>
          <w:t>trailing leg)</w:t>
        </w:r>
        <w:r w:rsidR="001A05F7">
          <w:rPr>
            <w:rFonts w:cs="Times New Roman"/>
            <w:szCs w:val="20"/>
          </w:rPr>
          <w:t xml:space="preserve"> </w:t>
        </w:r>
      </w:ins>
      <w:r w:rsidR="00ED4C91">
        <w:rPr>
          <w:rFonts w:cs="Times New Roman"/>
          <w:szCs w:val="20"/>
        </w:rPr>
        <w:t xml:space="preserve">for control </w:t>
      </w:r>
      <w:ins w:id="699" w:author="Blair Hu" w:date="2018-01-05T20:15:00Z">
        <w:r w:rsidR="001A05F7">
          <w:rPr>
            <w:rFonts w:cs="Times New Roman"/>
            <w:szCs w:val="20"/>
          </w:rPr>
          <w:t xml:space="preserve">and </w:t>
        </w:r>
      </w:ins>
      <w:del w:id="700" w:author="Blair Hu" w:date="2018-01-05T20:15:00Z">
        <w:r w:rsidR="00ED4C91" w:rsidDel="001A05F7">
          <w:rPr>
            <w:rFonts w:cs="Times New Roman"/>
            <w:szCs w:val="20"/>
          </w:rPr>
          <w:delText xml:space="preserve">(and </w:delText>
        </w:r>
        <w:r w:rsidR="005E4032" w:rsidDel="001A05F7">
          <w:rPr>
            <w:rFonts w:cs="Times New Roman"/>
            <w:szCs w:val="20"/>
          </w:rPr>
          <w:delText>p</w:delText>
        </w:r>
      </w:del>
      <w:ins w:id="701" w:author="Blair Hu" w:date="2018-01-05T20:15:00Z">
        <w:r w:rsidR="001A05F7">
          <w:rPr>
            <w:rFonts w:cs="Times New Roman"/>
            <w:szCs w:val="20"/>
          </w:rPr>
          <w:t>p</w:t>
        </w:r>
      </w:ins>
      <w:r w:rsidR="005E4032">
        <w:rPr>
          <w:rFonts w:cs="Times New Roman"/>
          <w:szCs w:val="20"/>
        </w:rPr>
        <w:t xml:space="preserve">erhaps </w:t>
      </w:r>
      <w:del w:id="702" w:author="Blair Hu" w:date="2018-01-05T20:18:00Z">
        <w:r w:rsidR="00ED4C91" w:rsidDel="007E615D">
          <w:rPr>
            <w:rFonts w:cs="Times New Roman"/>
            <w:szCs w:val="20"/>
          </w:rPr>
          <w:delText>device-side signals</w:delText>
        </w:r>
      </w:del>
      <w:ins w:id="703" w:author="Blair Hu" w:date="2018-01-05T20:18:00Z">
        <w:r w:rsidR="007E615D">
          <w:rPr>
            <w:rFonts w:cs="Times New Roman"/>
            <w:szCs w:val="20"/>
          </w:rPr>
          <w:t>signals from the affected side</w:t>
        </w:r>
      </w:ins>
      <w:r w:rsidR="00ED4C91">
        <w:rPr>
          <w:rFonts w:cs="Times New Roman"/>
          <w:szCs w:val="20"/>
        </w:rPr>
        <w:t xml:space="preserve"> for gait segmentation</w:t>
      </w:r>
      <w:del w:id="704" w:author="Blair Hu" w:date="2018-01-05T20:15:00Z">
        <w:r w:rsidR="00ED4C91" w:rsidDel="001A05F7">
          <w:rPr>
            <w:rFonts w:cs="Times New Roman"/>
            <w:szCs w:val="20"/>
          </w:rPr>
          <w:delText>)</w:delText>
        </w:r>
      </w:del>
      <w:r w:rsidR="00ED4C91">
        <w:rPr>
          <w:rFonts w:cs="Times New Roman"/>
          <w:szCs w:val="20"/>
        </w:rPr>
        <w:t xml:space="preserve"> </w:t>
      </w:r>
      <w:r w:rsidR="001D6F31">
        <w:rPr>
          <w:rFonts w:cs="Times New Roman"/>
          <w:szCs w:val="20"/>
        </w:rPr>
        <w:t>could be suitable for assisting individuals with severe unilateral impairment</w:t>
      </w:r>
      <w:ins w:id="705" w:author="Blair Hu" w:date="2018-01-05T20:09:00Z">
        <w:r w:rsidR="00195339">
          <w:rPr>
            <w:rFonts w:cs="Times New Roman"/>
            <w:szCs w:val="20"/>
          </w:rPr>
          <w:t xml:space="preserve"> given proper training</w:t>
        </w:r>
      </w:ins>
      <w:ins w:id="706" w:author="Blair Hu" w:date="2018-01-05T20:10:00Z">
        <w:r w:rsidR="008B63E0">
          <w:rPr>
            <w:rFonts w:cs="Times New Roman"/>
            <w:szCs w:val="20"/>
          </w:rPr>
          <w:t xml:space="preserve"> on how to </w:t>
        </w:r>
      </w:ins>
      <w:ins w:id="707" w:author="Blair Hu" w:date="2018-01-05T20:19:00Z">
        <w:r w:rsidR="00A01FF4">
          <w:rPr>
            <w:rFonts w:cs="Times New Roman"/>
            <w:szCs w:val="20"/>
          </w:rPr>
          <w:t>perform</w:t>
        </w:r>
      </w:ins>
      <w:ins w:id="708" w:author="Blair Hu" w:date="2018-01-05T20:10:00Z">
        <w:r w:rsidR="008B63E0">
          <w:rPr>
            <w:rFonts w:cs="Times New Roman"/>
            <w:szCs w:val="20"/>
          </w:rPr>
          <w:t xml:space="preserve"> transitions</w:t>
        </w:r>
      </w:ins>
      <w:r w:rsidR="008E0F0F">
        <w:rPr>
          <w:rFonts w:cs="Times New Roman"/>
          <w:szCs w:val="20"/>
        </w:rPr>
        <w:t xml:space="preserve">. </w:t>
      </w:r>
      <w:r w:rsidR="00EE3823" w:rsidRPr="00A46E16">
        <w:rPr>
          <w:rFonts w:cs="Times New Roman"/>
          <w:szCs w:val="20"/>
        </w:rPr>
        <w:t>Therefore, we believe high performance intent recognition control systems could still be realizable for a range of assistive devices</w:t>
      </w:r>
      <w:ins w:id="709" w:author="Blair Hu" w:date="2018-01-05T20:20:00Z">
        <w:r w:rsidR="00A7326D">
          <w:rPr>
            <w:rFonts w:cs="Times New Roman"/>
            <w:szCs w:val="20"/>
          </w:rPr>
          <w:t xml:space="preserve"> </w:t>
        </w:r>
        <w:r w:rsidR="00CA507D">
          <w:rPr>
            <w:rFonts w:cs="Times New Roman"/>
            <w:szCs w:val="20"/>
          </w:rPr>
          <w:t xml:space="preserve">with simple sensorization </w:t>
        </w:r>
        <w:r w:rsidR="00A7326D">
          <w:rPr>
            <w:rFonts w:cs="Times New Roman"/>
            <w:szCs w:val="20"/>
          </w:rPr>
          <w:t>by integrating with</w:t>
        </w:r>
      </w:ins>
      <w:del w:id="710" w:author="Blair Hu" w:date="2018-01-05T20:11:00Z">
        <w:r w:rsidR="00EE3823" w:rsidRPr="00A46E16" w:rsidDel="00FA1357">
          <w:rPr>
            <w:rFonts w:cs="Times New Roman"/>
            <w:szCs w:val="20"/>
          </w:rPr>
          <w:delText xml:space="preserve"> </w:delText>
        </w:r>
        <w:r w:rsidR="001D0BC5" w:rsidDel="00FA1357">
          <w:rPr>
            <w:rFonts w:cs="Times New Roman"/>
            <w:szCs w:val="20"/>
          </w:rPr>
          <w:delText xml:space="preserve">even </w:delText>
        </w:r>
        <w:r w:rsidR="00EE3823" w:rsidRPr="00A46E16" w:rsidDel="00FA1357">
          <w:rPr>
            <w:rFonts w:cs="Times New Roman"/>
            <w:szCs w:val="20"/>
          </w:rPr>
          <w:delText xml:space="preserve">with </w:delText>
        </w:r>
      </w:del>
      <w:del w:id="711" w:author="Blair Hu" w:date="2018-01-05T20:20:00Z">
        <w:r w:rsidR="00EE3823" w:rsidRPr="00A46E16" w:rsidDel="00A7326D">
          <w:rPr>
            <w:rFonts w:cs="Times New Roman"/>
            <w:szCs w:val="20"/>
          </w:rPr>
          <w:delText xml:space="preserve">simpler sensorization using </w:delText>
        </w:r>
      </w:del>
      <w:ins w:id="712" w:author="Blair Hu" w:date="2018-01-05T20:20:00Z">
        <w:r w:rsidR="00A7326D">
          <w:rPr>
            <w:rFonts w:cs="Times New Roman"/>
            <w:szCs w:val="20"/>
          </w:rPr>
          <w:t xml:space="preserve"> </w:t>
        </w:r>
      </w:ins>
      <w:r w:rsidR="00EE3823" w:rsidRPr="00A46E16">
        <w:rPr>
          <w:rFonts w:cs="Times New Roman"/>
          <w:szCs w:val="20"/>
        </w:rPr>
        <w:t xml:space="preserve">wearable sensors and </w:t>
      </w:r>
      <w:ins w:id="713" w:author="Blair Hu" w:date="2018-01-05T20:21:00Z">
        <w:r w:rsidR="00B8500A">
          <w:rPr>
            <w:rFonts w:cs="Times New Roman"/>
            <w:szCs w:val="20"/>
          </w:rPr>
          <w:t xml:space="preserve">modifying </w:t>
        </w:r>
      </w:ins>
      <w:r w:rsidR="002F044A">
        <w:rPr>
          <w:rFonts w:cs="Times New Roman"/>
          <w:szCs w:val="20"/>
        </w:rPr>
        <w:t>a</w:t>
      </w:r>
      <w:ins w:id="714" w:author="Blair Hu" w:date="2018-01-05T20:21:00Z">
        <w:r w:rsidR="00B8500A">
          <w:rPr>
            <w:rFonts w:cs="Times New Roman"/>
            <w:szCs w:val="20"/>
          </w:rPr>
          <w:t xml:space="preserve"> generic intent recognition </w:t>
        </w:r>
      </w:ins>
      <w:del w:id="715" w:author="Blair Hu" w:date="2018-01-05T20:22:00Z">
        <w:r w:rsidR="00EE3823" w:rsidRPr="00A46E16" w:rsidDel="00B8500A">
          <w:rPr>
            <w:rFonts w:cs="Times New Roman"/>
            <w:szCs w:val="20"/>
          </w:rPr>
          <w:delText xml:space="preserve">a more generic </w:delText>
        </w:r>
      </w:del>
      <w:r w:rsidR="00EE3823" w:rsidRPr="00A46E16">
        <w:rPr>
          <w:rFonts w:cs="Times New Roman"/>
          <w:szCs w:val="20"/>
        </w:rPr>
        <w:t xml:space="preserve">control architecture. </w:t>
      </w:r>
      <w:r w:rsidR="00A46E16" w:rsidRPr="00A46E16">
        <w:rPr>
          <w:rFonts w:cs="Times New Roman"/>
          <w:szCs w:val="20"/>
        </w:rPr>
        <w:t>Our findings also showed that linear discriminant analysis (LDA) can perform as well as, if not better than, more complex algorithms such as support vector machines (SVM) and artificial neural networks (ANN) on a feature set with higher dimen</w:t>
      </w:r>
      <w:r w:rsidR="00F76523">
        <w:rPr>
          <w:rFonts w:cs="Times New Roman"/>
          <w:szCs w:val="20"/>
        </w:rPr>
        <w:t>sionality (up to 22 sensors, 332</w:t>
      </w:r>
      <w:r w:rsidR="00A46E16" w:rsidRPr="00A46E16">
        <w:rPr>
          <w:rFonts w:cs="Times New Roman"/>
          <w:szCs w:val="20"/>
        </w:rPr>
        <w:t xml:space="preserve"> features) than we have previously used in </w:t>
      </w:r>
      <w:r w:rsidR="00E2595D">
        <w:rPr>
          <w:rFonts w:cs="Times New Roman"/>
          <w:szCs w:val="20"/>
        </w:rPr>
        <w:t>an</w:t>
      </w:r>
      <w:r w:rsidR="00A22E99">
        <w:rPr>
          <w:rFonts w:cs="Times New Roman"/>
          <w:szCs w:val="20"/>
        </w:rPr>
        <w:t xml:space="preserve"> intent recognition</w:t>
      </w:r>
      <w:r w:rsidR="004933AA">
        <w:rPr>
          <w:rFonts w:cs="Times New Roman"/>
          <w:szCs w:val="20"/>
        </w:rPr>
        <w:t xml:space="preserve"> </w:t>
      </w:r>
      <w:r w:rsidR="00A22E99">
        <w:rPr>
          <w:rFonts w:cs="Times New Roman"/>
          <w:szCs w:val="20"/>
        </w:rPr>
        <w:t xml:space="preserve">framework </w:t>
      </w:r>
      <w:r w:rsidR="00351491">
        <w:rPr>
          <w:rFonts w:cs="Times New Roman"/>
          <w:szCs w:val="20"/>
        </w:rPr>
        <w:t xml:space="preserve">for </w:t>
      </w:r>
      <w:r w:rsidR="003F72E3">
        <w:rPr>
          <w:rFonts w:cs="Times New Roman"/>
          <w:szCs w:val="20"/>
        </w:rPr>
        <w:t>lower-limb</w:t>
      </w:r>
      <w:r w:rsidR="00351491">
        <w:rPr>
          <w:rFonts w:cs="Times New Roman"/>
          <w:szCs w:val="20"/>
        </w:rPr>
        <w:t xml:space="preserve"> prosthesis control </w:t>
      </w:r>
      <w:r w:rsidR="00A22E99">
        <w:rPr>
          <w:rFonts w:cs="Times New Roman"/>
          <w:szCs w:val="20"/>
        </w:rPr>
        <w:fldChar w:fldCharType="begin" w:fldLock="1"/>
      </w:r>
      <w:r w:rsidR="00C8361E">
        <w:rPr>
          <w:rFonts w:cs="Times New Roman"/>
          <w:szCs w:val="20"/>
        </w:rPr>
        <w:instrText>ADDIN CSL_CITATION { "citationItems" : [ { "id" : "ITEM-1", "itemData" : { "DOI" : "10.1109/NER.2015.7146704", "ISBN" : "978-1-4673-6389-1", "author" : [ { "dropping-particle" : "", "family" : "Spanias", "given" : "J. A.", "non-dropping-particle" : "", "parse-names" : false, "suffix" : "" }, { "dropping-particle" : "", "family" : "Simon", "given" : "A. M.", "non-dropping-particle" : "", "parse-names" : false, "suffix" : "" }, { "dropping-particle" : "", "family" : "Ingraham", "given" : "K. A.", "non-dropping-particle" : "", "parse-names" : false, "suffix" : "" }, { "dropping-particle" : "", "family" : "Hargrove", "given" : "L. J.", "non-dropping-particle" : "", "parse-names" : false, "suffix" : "" } ], "container-title" : "2015 7th International IEEE/EMBS Conference on Neural Engineering (NER)", "id" : "ITEM-1", "issued" : { "date-parts" : [ [ "2015", "4" ] ] }, "page" : "639-642", "publisher" : "IEEE", "title" : "Effect of additional mechanical sensor data on an EMG-based pattern recognition system for a powered leg prosthesis", "type" : "paper-conference" }, "uris" : [ "http://www.mendeley.com/documents/?uuid=19f4fd34-8147-340b-a44c-3ee2517caeae" ] } ], "mendeley" : { "formattedCitation" : "(Spanias et al., 2015)", "plainTextFormattedCitation" : "(Spanias et al., 2015)", "previouslyFormattedCitation" : "(Spanias et al., 2015)" }, "properties" : {  }, "schema" : "https://github.com/citation-style-language/schema/raw/master/csl-citation.json" }</w:instrText>
      </w:r>
      <w:r w:rsidR="00A22E99">
        <w:rPr>
          <w:rFonts w:cs="Times New Roman"/>
          <w:szCs w:val="20"/>
        </w:rPr>
        <w:fldChar w:fldCharType="separate"/>
      </w:r>
      <w:r w:rsidR="00A22E99" w:rsidRPr="00A22E99">
        <w:rPr>
          <w:rFonts w:cs="Times New Roman"/>
          <w:noProof/>
          <w:szCs w:val="20"/>
        </w:rPr>
        <w:t>(Spanias et al., 2015)</w:t>
      </w:r>
      <w:r w:rsidR="00A22E99">
        <w:rPr>
          <w:rFonts w:cs="Times New Roman"/>
          <w:szCs w:val="20"/>
        </w:rPr>
        <w:fldChar w:fldCharType="end"/>
      </w:r>
      <w:r w:rsidR="00A46E16" w:rsidRPr="00A46E16">
        <w:rPr>
          <w:rFonts w:cs="Times New Roman"/>
          <w:szCs w:val="20"/>
        </w:rPr>
        <w:t xml:space="preserve">. To our knowledge, no other studies have used simultaneously recorded bilateral </w:t>
      </w:r>
      <w:r w:rsidR="003F72E3">
        <w:rPr>
          <w:rFonts w:cs="Times New Roman"/>
          <w:szCs w:val="20"/>
        </w:rPr>
        <w:t>lower-limb</w:t>
      </w:r>
      <w:r w:rsidR="00A46E16" w:rsidRPr="00A46E16">
        <w:rPr>
          <w:rFonts w:cs="Times New Roman"/>
          <w:szCs w:val="20"/>
        </w:rPr>
        <w:t xml:space="preserve"> neuromechanical signals</w:t>
      </w:r>
      <w:r w:rsidR="00AE505A">
        <w:rPr>
          <w:rFonts w:cs="Times New Roman"/>
          <w:szCs w:val="20"/>
        </w:rPr>
        <w:t xml:space="preserve"> from able-bodied individuals</w:t>
      </w:r>
      <w:r w:rsidR="00A46E16" w:rsidRPr="00A46E16">
        <w:rPr>
          <w:rFonts w:cs="Times New Roman"/>
          <w:szCs w:val="20"/>
        </w:rPr>
        <w:t xml:space="preserve"> in an intent recognition </w:t>
      </w:r>
      <w:r w:rsidR="00841293">
        <w:rPr>
          <w:rFonts w:cs="Times New Roman"/>
          <w:szCs w:val="20"/>
        </w:rPr>
        <w:t xml:space="preserve">control </w:t>
      </w:r>
      <w:r w:rsidR="00A46E16" w:rsidRPr="00A46E16">
        <w:rPr>
          <w:rFonts w:cs="Times New Roman"/>
          <w:szCs w:val="20"/>
        </w:rPr>
        <w:t>framework; therefore, these results for predicti</w:t>
      </w:r>
      <w:r w:rsidR="00EF0D01">
        <w:rPr>
          <w:rFonts w:cs="Times New Roman"/>
          <w:szCs w:val="20"/>
        </w:rPr>
        <w:t>ng locomotor activities for unimpaired individuals</w:t>
      </w:r>
      <w:r w:rsidR="00A46E16" w:rsidRPr="00A46E16">
        <w:rPr>
          <w:rFonts w:cs="Times New Roman"/>
          <w:szCs w:val="20"/>
        </w:rPr>
        <w:t xml:space="preserve"> freely walking without a device also help to establish classification accuracy benchmarks for this framework.</w:t>
      </w:r>
      <w:r w:rsidR="00D6020E">
        <w:rPr>
          <w:rFonts w:cs="Times New Roman"/>
          <w:szCs w:val="20"/>
        </w:rPr>
        <w:t xml:space="preserve"> </w:t>
      </w:r>
    </w:p>
    <w:p w:rsidR="00E44508" w:rsidRPr="007B0F75" w:rsidRDefault="005353B5" w:rsidP="00E44508">
      <w:pPr>
        <w:spacing w:after="120"/>
        <w:ind w:firstLine="360"/>
        <w:jc w:val="both"/>
        <w:rPr>
          <w:rFonts w:cs="Times New Roman"/>
          <w:szCs w:val="20"/>
        </w:rPr>
      </w:pPr>
      <w:r>
        <w:rPr>
          <w:rFonts w:cs="Times New Roman"/>
          <w:szCs w:val="20"/>
        </w:rPr>
        <w:t>Our offline</w:t>
      </w:r>
      <w:r w:rsidR="008431AB">
        <w:rPr>
          <w:rFonts w:cs="Times New Roman"/>
          <w:szCs w:val="20"/>
        </w:rPr>
        <w:t xml:space="preserve"> </w:t>
      </w:r>
      <w:r w:rsidR="00D51096">
        <w:rPr>
          <w:rFonts w:cs="Times New Roman"/>
          <w:szCs w:val="20"/>
        </w:rPr>
        <w:t>study</w:t>
      </w:r>
      <w:r w:rsidR="00A63AA9">
        <w:rPr>
          <w:rFonts w:cs="Times New Roman"/>
          <w:szCs w:val="20"/>
        </w:rPr>
        <w:t xml:space="preserve"> with an above-knee amputee subject</w:t>
      </w:r>
      <w:r w:rsidR="00D51096">
        <w:rPr>
          <w:rFonts w:cs="Times New Roman"/>
          <w:szCs w:val="20"/>
        </w:rPr>
        <w:t xml:space="preserve"> also lays a foundation for </w:t>
      </w:r>
      <w:r w:rsidR="00C36BCF">
        <w:rPr>
          <w:rFonts w:cs="Times New Roman"/>
          <w:szCs w:val="20"/>
        </w:rPr>
        <w:t xml:space="preserve">hybrid </w:t>
      </w:r>
      <w:r w:rsidR="0042748B">
        <w:rPr>
          <w:rFonts w:cs="Times New Roman"/>
          <w:szCs w:val="20"/>
        </w:rPr>
        <w:t>setups combining</w:t>
      </w:r>
      <w:r w:rsidR="00C36BCF">
        <w:rPr>
          <w:rFonts w:cs="Times New Roman"/>
          <w:szCs w:val="20"/>
        </w:rPr>
        <w:t xml:space="preserve"> </w:t>
      </w:r>
      <w:r w:rsidR="00D51096">
        <w:rPr>
          <w:rFonts w:cs="Times New Roman"/>
          <w:szCs w:val="20"/>
        </w:rPr>
        <w:t xml:space="preserve">device-embedded and wearable sensors by demonstrating the feasibility and success of using </w:t>
      </w:r>
      <w:r w:rsidR="001542FB">
        <w:rPr>
          <w:rFonts w:cs="Times New Roman"/>
          <w:szCs w:val="20"/>
        </w:rPr>
        <w:t xml:space="preserve">bilateral sensor fusion for intent recognition control of an assistive device </w:t>
      </w:r>
      <w:r w:rsidR="00E74CA4">
        <w:rPr>
          <w:rFonts w:cs="Times New Roman"/>
          <w:szCs w:val="20"/>
        </w:rPr>
        <w:t>for a clinical population</w:t>
      </w:r>
      <w:r w:rsidR="001542FB">
        <w:rPr>
          <w:rFonts w:cs="Times New Roman"/>
          <w:szCs w:val="20"/>
        </w:rPr>
        <w:t>.</w:t>
      </w:r>
      <w:r w:rsidR="00BE5090">
        <w:rPr>
          <w:rFonts w:cs="Times New Roman"/>
          <w:szCs w:val="20"/>
        </w:rPr>
        <w:t xml:space="preserve"> </w:t>
      </w:r>
      <w:r w:rsidR="0098714B">
        <w:rPr>
          <w:rFonts w:cs="Times New Roman"/>
          <w:szCs w:val="20"/>
        </w:rPr>
        <w:t xml:space="preserve">Although bilateral sensor fusion achieved modest reductions in offline error rate for the state-of-the-art classifier, the clinical </w:t>
      </w:r>
      <w:r w:rsidR="00DD5898">
        <w:rPr>
          <w:rFonts w:cs="Times New Roman"/>
          <w:szCs w:val="20"/>
        </w:rPr>
        <w:t>significance</w:t>
      </w:r>
      <w:r w:rsidR="0098714B">
        <w:rPr>
          <w:rFonts w:cs="Times New Roman"/>
          <w:szCs w:val="20"/>
        </w:rPr>
        <w:t xml:space="preserve"> of these improvements remains unknown</w:t>
      </w:r>
      <w:r w:rsidR="006A1092">
        <w:rPr>
          <w:rFonts w:cs="Times New Roman"/>
          <w:szCs w:val="20"/>
        </w:rPr>
        <w:t xml:space="preserve"> without an </w:t>
      </w:r>
      <w:r w:rsidR="006D4BE2">
        <w:rPr>
          <w:rFonts w:cs="Times New Roman"/>
          <w:szCs w:val="20"/>
        </w:rPr>
        <w:t xml:space="preserve">online analysis with </w:t>
      </w:r>
      <w:r w:rsidR="00AC3B3F">
        <w:rPr>
          <w:rFonts w:cs="Times New Roman"/>
          <w:szCs w:val="20"/>
        </w:rPr>
        <w:t>more s</w:t>
      </w:r>
      <w:r w:rsidR="006D4BE2">
        <w:rPr>
          <w:rFonts w:cs="Times New Roman"/>
          <w:szCs w:val="20"/>
        </w:rPr>
        <w:t>ubjects walking in</w:t>
      </w:r>
      <w:r w:rsidR="006A1092">
        <w:rPr>
          <w:rFonts w:cs="Times New Roman"/>
          <w:szCs w:val="20"/>
        </w:rPr>
        <w:t xml:space="preserve"> settings</w:t>
      </w:r>
      <w:r w:rsidR="006D4BE2">
        <w:rPr>
          <w:rFonts w:cs="Times New Roman"/>
          <w:szCs w:val="20"/>
        </w:rPr>
        <w:t xml:space="preserve"> more </w:t>
      </w:r>
      <w:r w:rsidR="006A1092">
        <w:rPr>
          <w:rFonts w:cs="Times New Roman"/>
          <w:szCs w:val="20"/>
        </w:rPr>
        <w:t xml:space="preserve">representative of home use </w:t>
      </w:r>
      <w:r w:rsidR="00AC3B3F">
        <w:rPr>
          <w:rFonts w:cs="Times New Roman"/>
          <w:szCs w:val="20"/>
        </w:rPr>
        <w:t>(</w:t>
      </w:r>
      <w:r w:rsidR="006A1092">
        <w:rPr>
          <w:rFonts w:cs="Times New Roman"/>
          <w:szCs w:val="20"/>
        </w:rPr>
        <w:t>longer sessions, more</w:t>
      </w:r>
      <w:r w:rsidR="00DD481A">
        <w:rPr>
          <w:rFonts w:cs="Times New Roman"/>
          <w:szCs w:val="20"/>
        </w:rPr>
        <w:t xml:space="preserve"> variability in terrain</w:t>
      </w:r>
      <w:r w:rsidR="00AC3B3F">
        <w:rPr>
          <w:rFonts w:cs="Times New Roman"/>
          <w:szCs w:val="20"/>
        </w:rPr>
        <w:t xml:space="preserve">, no clinician to </w:t>
      </w:r>
      <w:r w:rsidR="00EA3F58">
        <w:rPr>
          <w:rFonts w:cs="Times New Roman"/>
          <w:szCs w:val="20"/>
        </w:rPr>
        <w:t>check</w:t>
      </w:r>
      <w:r w:rsidR="00D61E13">
        <w:rPr>
          <w:rFonts w:cs="Times New Roman"/>
          <w:szCs w:val="20"/>
        </w:rPr>
        <w:t xml:space="preserve"> alignment or </w:t>
      </w:r>
      <w:r w:rsidR="00E74CDE">
        <w:rPr>
          <w:rFonts w:cs="Times New Roman"/>
          <w:szCs w:val="20"/>
        </w:rPr>
        <w:t>supervise</w:t>
      </w:r>
      <w:r w:rsidR="00AC3B3F">
        <w:rPr>
          <w:rFonts w:cs="Times New Roman"/>
          <w:szCs w:val="20"/>
        </w:rPr>
        <w:t>, etc.)</w:t>
      </w:r>
      <w:r w:rsidR="0098714B">
        <w:rPr>
          <w:rFonts w:cs="Times New Roman"/>
          <w:szCs w:val="20"/>
        </w:rPr>
        <w:t>.</w:t>
      </w:r>
      <w:r w:rsidR="009F24CC">
        <w:rPr>
          <w:rFonts w:cs="Times New Roman"/>
          <w:szCs w:val="20"/>
        </w:rPr>
        <w:t xml:space="preserve"> W</w:t>
      </w:r>
      <w:r w:rsidR="006D4BE2">
        <w:rPr>
          <w:rFonts w:cs="Times New Roman"/>
          <w:szCs w:val="20"/>
        </w:rPr>
        <w:t>e</w:t>
      </w:r>
      <w:r w:rsidR="009F24CC">
        <w:rPr>
          <w:rFonts w:cs="Times New Roman"/>
          <w:szCs w:val="20"/>
        </w:rPr>
        <w:t xml:space="preserve"> also</w:t>
      </w:r>
      <w:r w:rsidR="006D4BE2">
        <w:rPr>
          <w:rFonts w:cs="Times New Roman"/>
          <w:szCs w:val="20"/>
        </w:rPr>
        <w:t xml:space="preserve"> demonstrated that a more generic classifier using bilateral sensor fusion could match t</w:t>
      </w:r>
      <w:r w:rsidR="00056446">
        <w:rPr>
          <w:rFonts w:cs="Times New Roman"/>
          <w:szCs w:val="20"/>
        </w:rPr>
        <w:t xml:space="preserve">he state-of-the-art classifier, thus showing that </w:t>
      </w:r>
      <w:r w:rsidR="006D4BE2">
        <w:rPr>
          <w:rFonts w:cs="Times New Roman"/>
          <w:szCs w:val="20"/>
        </w:rPr>
        <w:t xml:space="preserve">bilateral sensor fusion presents </w:t>
      </w:r>
      <w:r w:rsidR="00056446">
        <w:rPr>
          <w:rFonts w:cs="Times New Roman"/>
          <w:szCs w:val="20"/>
        </w:rPr>
        <w:t xml:space="preserve">an alternative </w:t>
      </w:r>
      <w:r w:rsidR="006D4BE2">
        <w:rPr>
          <w:rFonts w:cs="Times New Roman"/>
          <w:szCs w:val="20"/>
        </w:rPr>
        <w:t>set of tradeoffs (instrumenting the non-prosthesis side versus delayed transitions and no unique</w:t>
      </w:r>
      <w:r w:rsidR="006A5F2B">
        <w:rPr>
          <w:rFonts w:cs="Times New Roman"/>
          <w:szCs w:val="20"/>
        </w:rPr>
        <w:t xml:space="preserve"> assistance mode for ramp ascent</w:t>
      </w:r>
      <w:r w:rsidR="006D4BE2">
        <w:rPr>
          <w:rFonts w:cs="Times New Roman"/>
          <w:szCs w:val="20"/>
        </w:rPr>
        <w:t xml:space="preserve">) </w:t>
      </w:r>
      <w:r w:rsidR="00056446">
        <w:rPr>
          <w:rFonts w:cs="Times New Roman"/>
          <w:szCs w:val="20"/>
        </w:rPr>
        <w:t>for reducing error rates</w:t>
      </w:r>
      <w:r w:rsidR="0077098F">
        <w:rPr>
          <w:rFonts w:cs="Times New Roman"/>
          <w:szCs w:val="20"/>
        </w:rPr>
        <w:t xml:space="preserve"> which </w:t>
      </w:r>
      <w:r w:rsidR="006D4BE2">
        <w:rPr>
          <w:rFonts w:cs="Times New Roman"/>
          <w:szCs w:val="20"/>
        </w:rPr>
        <w:t>may be preferable for some subjects.</w:t>
      </w:r>
      <w:r w:rsidR="00F82786">
        <w:rPr>
          <w:rFonts w:cs="Times New Roman"/>
          <w:szCs w:val="20"/>
        </w:rPr>
        <w:t xml:space="preserve"> </w:t>
      </w:r>
      <w:ins w:id="716" w:author="Blair Hu" w:date="2018-01-03T20:19:00Z">
        <w:r w:rsidR="00E44508">
          <w:rPr>
            <w:rFonts w:cs="Times New Roman"/>
            <w:szCs w:val="20"/>
          </w:rPr>
          <w:t xml:space="preserve">Aside from intent recognition, </w:t>
        </w:r>
      </w:ins>
      <w:del w:id="717" w:author="Blair Hu" w:date="2018-01-03T20:19:00Z">
        <w:r w:rsidR="00E44508" w:rsidDel="003C3C12">
          <w:rPr>
            <w:rFonts w:cs="Times New Roman"/>
            <w:szCs w:val="20"/>
          </w:rPr>
          <w:delText>O</w:delText>
        </w:r>
      </w:del>
      <w:ins w:id="718" w:author="Blair Hu" w:date="2018-01-03T20:19:00Z">
        <w:r w:rsidR="00E44508">
          <w:rPr>
            <w:rFonts w:cs="Times New Roman"/>
            <w:szCs w:val="20"/>
          </w:rPr>
          <w:t>o</w:t>
        </w:r>
      </w:ins>
      <w:r w:rsidR="00E44508">
        <w:rPr>
          <w:rFonts w:cs="Times New Roman"/>
          <w:szCs w:val="20"/>
        </w:rPr>
        <w:t xml:space="preserve">ther applications of neuromechanical sensor fusion </w:t>
      </w:r>
      <w:ins w:id="719" w:author="Blair Hu" w:date="2018-01-05T11:33:00Z">
        <w:r w:rsidR="00E44508">
          <w:rPr>
            <w:rFonts w:cs="Times New Roman"/>
            <w:szCs w:val="20"/>
          </w:rPr>
          <w:t xml:space="preserve">have </w:t>
        </w:r>
      </w:ins>
      <w:r w:rsidR="00E44508">
        <w:rPr>
          <w:rFonts w:cs="Times New Roman"/>
          <w:szCs w:val="20"/>
        </w:rPr>
        <w:t>include</w:t>
      </w:r>
      <w:ins w:id="720" w:author="Blair Hu" w:date="2018-01-05T11:33:00Z">
        <w:r w:rsidR="00E44508">
          <w:rPr>
            <w:rFonts w:cs="Times New Roman"/>
            <w:szCs w:val="20"/>
          </w:rPr>
          <w:t>d</w:t>
        </w:r>
      </w:ins>
      <w:r w:rsidR="00E44508">
        <w:rPr>
          <w:rFonts w:cs="Times New Roman"/>
          <w:szCs w:val="20"/>
        </w:rPr>
        <w:t xml:space="preserve"> volitional control of ankle position for below-knee amputees </w:t>
      </w:r>
      <w:r w:rsidR="00E44508">
        <w:rPr>
          <w:rFonts w:cs="Times New Roman"/>
          <w:szCs w:val="20"/>
        </w:rPr>
        <w:fldChar w:fldCharType="begin" w:fldLock="1"/>
      </w:r>
      <w:r w:rsidR="00D750AB">
        <w:rPr>
          <w:rFonts w:cs="Times New Roman"/>
          <w:szCs w:val="20"/>
        </w:rPr>
        <w:instrText>ADDIN CSL_CITATION { "citationItems" : [ { "id" : "ITEM-1", "itemData" : { "ISBN" : "0780390032", "author" : [ { "dropping-particle" : "", "family" : "Au", "given" : "Samuel K", "non-dropping-particle" : "", "parse-names" : false, "suffix" : "" }, { "dropping-particle" : "", "family" : "Bonato", "given" : "Paolo", "non-dropping-particle" : "", "parse-names" : false, "suffix" : "" }, { "dropping-particle" : "", "family" : "Herr", "given" : "Hugh", "non-dropping-particle" : "", "parse-names" : false, "suffix" : "" } ], "container-title" : "Signal Processing", "id" : "ITEM-1", "issued" : { "date-parts" : [ [ "2005" ] ] }, "page" : "375-379", "title" : "An EMG-position controlled system for an active ankle-foot prosthesis : An initial experimental study", "type" : "article-journal" }, "uris" : [ "http://www.mendeley.com/documents/?uuid=3d1a2506-d29b-477f-a60e-0f8f481be694" ] }, { "id" : "ITEM-2", "itemData" : { "DOI" : "10.1016/j.neunet.2008.03.006", "ISBN" : "0893-6080 (Print)", "ISSN" : "08936080", "PMID" : "18499394", "abstract" : "The human ankle varies impedance and delivers net positive work during the stance period of walking. In contrast, commercially available ankle-foot prostheses are passive during stance, causing many clinical problems for transtibial amputees, including non-symmetric gait patterns, higher gait metabolism, and poorer shock absorption. In this investigation, we develop and evaluate a myoelectric-driven, finite state controller for a powered ankle-foot prosthesis that modulates both impedance and power output during stance. The system employs both sensory inputs measured local to the external prosthesis, and myoelectric inputs measured from residual limb muscles. Using local prosthetic sensing, we first develop two finite state controllers to produce biomimetic movement patterns for level-ground and stair-descent gaits. We then employ myoelectric signals as control commands to manage the transition between these finite state controllers. To transition from level-ground to stairs, the amputee flexes the gastrocnemius muscle, triggering the prosthetic ankle to plantar flex at terminal swing, and initiating the stair-descent state machine algorithm. To transition back to level-ground walking, the amputee flexes the tibialis anterior muscle, triggering the ankle to remain dorsiflexed at terminal swing, and initiating the level-ground state machine algorithm. As a preliminary evaluation of clinical efficacy, we test the device on a transtibial amputee with both the proposed controller and a conventional passive-elastic control. We find that the amputee can robustly transition between the finite state controllers through direct muscle activation, allowing rapid transitioning from level-ground to stair walking patterns. Additionally, we find that the proposed finite state controllers result in a more biomimetic ankle response, producing net propulsive work during level-ground walking and greater shock absorption during stair descent. The results of this study highlight the potential of prosthetic leg controllers that exploit neural signals to trigger terrain-appropriate, local prosthetic leg behaviors. ?? 2008 Elsevier Ltd. All rights reserved.", "author" : [ { "dropping-particle" : "", "family" : "Au", "given" : "Samuel", "non-dropping-particle" : "", "parse-names" : false, "suffix" : "" }, { "dropping-particle" : "", "family" : "Berniker", "given" : "Max", "non-dropping-particle" : "", "parse-names" : false, "suffix" : "" }, { "dropping-particle" : "", "family" : "Herr", "given" : "Hugh", "non-dropping-particle" : "", "parse-names" : false, "suffix" : "" } ], "container-title" : "Neural Networks", "id" : "ITEM-2", "issue" : "4", "issued" : { "date-parts" : [ [ "2008" ] ] }, "page" : "654-666", "title" : "Powered ankle-foot prosthesis to assist level-ground and stair-descent gaits", "type" : "article-journal", "volume" : "21" }, "uris" : [ "http://www.mendeley.com/documents/?uuid=7272604e-dcbe-495c-8635-37dac1427d4f" ] }, { "id" : "ITEM-3", "itemData" : { "DOI" : "10.1109/EMBC.2014.6943925", "author" : [ { "dropping-particle" : "", "family" : "Kannape", "given" : "O. A.", "non-dropping-particle" : "", "parse-names" : false, "suffix" : "" }, { "dropping-particle" : "", "family" : "Herr", "given" : "H. M.", "non-dropping-particle" : "", "parse-names" : false, "suffix" : "" } ], "container-title" : "2014 36th International Conference of the IEEE Engineering in Medicine and Biology Society (EMBC)", "id" : "ITEM-3", "issued" : { "date-parts" : [ [ "2014" ] ] }, "page" : "1662-65", "title" : "Volitional control of ankle plantar flexion in a powered transtibial prosthesis during stair-ambulation", "type" : "article-journal" }, "uris" : [ "http://www.mendeley.com/documents/?uuid=db37485e-79ae-4894-9c20-0eb0b2b632c0" ] } ], "mendeley" : { "formattedCitation" : "(S. Au, Berniker, &amp; Herr, 2008; S. K. Au, Bonato, &amp; Herr, 2005; Kannape &amp; Herr, 2014)", "manualFormatting" : "(Au, Berniker, &amp; Herr, 2008; Au, Bonato, &amp; Herr, 2005; Kannape &amp; Herr, 2014)", "plainTextFormattedCitation" : "(S. Au, Berniker, &amp; Herr, 2008; S. K. Au, Bonato, &amp; Herr, 2005; Kannape &amp; Herr, 2014)", "previouslyFormattedCitation" : "(S. Au, Berniker, &amp; Herr, 2008; S. K. Au, Bonato, &amp; Herr, 2005; Kannape &amp; Herr, 2014)" }, "properties" : {  }, "schema" : "https://github.com/citation-style-language/schema/raw/master/csl-citation.json" }</w:instrText>
      </w:r>
      <w:r w:rsidR="00E44508">
        <w:rPr>
          <w:rFonts w:cs="Times New Roman"/>
          <w:szCs w:val="20"/>
        </w:rPr>
        <w:fldChar w:fldCharType="separate"/>
      </w:r>
      <w:r w:rsidR="00D750AB">
        <w:rPr>
          <w:rFonts w:cs="Times New Roman"/>
          <w:noProof/>
          <w:szCs w:val="20"/>
        </w:rPr>
        <w:t>(</w:t>
      </w:r>
      <w:r w:rsidR="00E44508" w:rsidRPr="007D793D">
        <w:rPr>
          <w:rFonts w:cs="Times New Roman"/>
          <w:noProof/>
          <w:szCs w:val="20"/>
        </w:rPr>
        <w:t>Au, Berniker, &amp; Herr</w:t>
      </w:r>
      <w:r w:rsidR="00D750AB">
        <w:rPr>
          <w:rFonts w:cs="Times New Roman"/>
          <w:noProof/>
          <w:szCs w:val="20"/>
        </w:rPr>
        <w:t xml:space="preserve">, 2008; </w:t>
      </w:r>
      <w:r w:rsidR="00E44508" w:rsidRPr="007D793D">
        <w:rPr>
          <w:rFonts w:cs="Times New Roman"/>
          <w:noProof/>
          <w:szCs w:val="20"/>
        </w:rPr>
        <w:t>Au, Bonato, &amp; Herr, 2005; Kannape &amp; Herr, 2014)</w:t>
      </w:r>
      <w:r w:rsidR="00E44508">
        <w:rPr>
          <w:rFonts w:cs="Times New Roman"/>
          <w:szCs w:val="20"/>
        </w:rPr>
        <w:fldChar w:fldCharType="end"/>
      </w:r>
      <w:r w:rsidR="00E44508">
        <w:rPr>
          <w:rFonts w:cs="Times New Roman"/>
          <w:szCs w:val="20"/>
        </w:rPr>
        <w:t xml:space="preserve"> and stumble detection and classification </w:t>
      </w:r>
      <w:r w:rsidR="00E44508">
        <w:rPr>
          <w:rFonts w:cs="Times New Roman"/>
          <w:szCs w:val="20"/>
        </w:rPr>
        <w:fldChar w:fldCharType="begin" w:fldLock="1"/>
      </w:r>
      <w:r w:rsidR="00D750AB">
        <w:rPr>
          <w:rFonts w:cs="Times New Roman"/>
          <w:szCs w:val="20"/>
        </w:rPr>
        <w:instrText>ADDIN CSL_CITATION { "citationItems" : [ { "id" : "ITEM-1", "itemData" : { "DOI" : "10.1109/TNSRE.2011.2161888", "ISSN" : "1534-4320", "PMID" : "21859635", "abstract" : "Recent advances in design of powered artificial legs have led to increased potential to allow lower limb amputees to actively recover from stumbles. To achieve this goal, promptly and accurately identifying stumbles is essential. This study aimed to 1) select potential stumble detection data sources that react reliably and quickly to stumbles and can be measured from a prosthesis, and 2) investigate two different approaches based on selected data sources to detect stumbles and classify stumble types in patients with transfemoral (TF) amputations during ambulation. In the experiments, the normal gait of TF amputees was perturbed by a controllable treadmill or when they walked on an obstacle course. The results showed that the acceleration of prosthetic foot can accurately detect the tested stumbling events 140-240 ms before the critical timing of falling and precisely classify the stumble type. However, the detector based on foot acceleration produced high false alarm rates, which challenged its real application. Combining electromyographic (EMG) signals recorded from the residual limb with the foot acceleration significantly reduced the false alarm rate but sacrificed the detection response time. The results of this study may lead to design of a stumble detection system for instrumented, powered artificial legs; however, continued engineering efforts are required to improve the detection performance and resolve the challenges that remain for implementing the stumble detector on prosthetic legs.", "author" : [ { "dropping-particle" : "", "family" : "Zhang", "given" : "F.", "non-dropping-particle" : "", "parse-names" : false, "suffix" : "" }, { "dropping-particle" : "", "family" : "D'Andrea", "given" : "S. E.", "non-dropping-particle" : "", "parse-names" : false, "suffix" : "" }, { "dropping-particle" : "", "family" : "Nunnery", "given" : "M. J.", "non-dropping-particle" : "", "parse-names" : false, "suffix" : "" }, { "dropping-particle" : "", "family" : "Kay", "given" : "S. M.", "non-dropping-particle" : "", "parse-names" : false, "suffix" : "" }, { "dropping-particle" : "", "family" : "Huang", "given" : "H.", "non-dropping-particle" : "", "parse-names" : false, "suffix" : "" } ], "container-title" : "IEEE Transactions on Neural Systems and Rehabilitation Engineering", "id" : "ITEM-1", "issue" : "5", "issued" : { "date-parts" : [ [ "2011", "10" ] ] }, "page" : "567-577", "title" : "Towards Design of a Stumble Detection System for Artificial Legs", "type" : "article-journal", "volume" : "19" }, "uris" : [ "http://www.mendeley.com/documents/?uuid=45c0ce51-8513-3ca7-8cf5-df6821a950ab" ] } ], "mendeley" : { "formattedCitation" : "(F. Zhang, D\u2019Andrea, Nunnery, Kay, &amp; Huang, 2011)", "manualFormatting" : "(Zhang et al., 2011)", "plainTextFormattedCitation" : "(F. Zhang, D\u2019Andrea, Nunnery, Kay, &amp; Huang, 2011)", "previouslyFormattedCitation" : "(F. Zhang, D\u2019Andrea, Nunnery, Kay, &amp; Huang, 2011)" }, "properties" : {  }, "schema" : "https://github.com/citation-style-language/schema/raw/master/csl-citation.json" }</w:instrText>
      </w:r>
      <w:r w:rsidR="00E44508">
        <w:rPr>
          <w:rFonts w:cs="Times New Roman"/>
          <w:szCs w:val="20"/>
        </w:rPr>
        <w:fldChar w:fldCharType="separate"/>
      </w:r>
      <w:r w:rsidR="00D750AB">
        <w:rPr>
          <w:rFonts w:cs="Times New Roman"/>
          <w:noProof/>
          <w:szCs w:val="20"/>
        </w:rPr>
        <w:t>(Zhang et al., 2011)</w:t>
      </w:r>
      <w:r w:rsidR="00E44508">
        <w:rPr>
          <w:rFonts w:cs="Times New Roman"/>
          <w:szCs w:val="20"/>
        </w:rPr>
        <w:fldChar w:fldCharType="end"/>
      </w:r>
      <w:r w:rsidR="00E44508">
        <w:rPr>
          <w:rFonts w:cs="Times New Roman"/>
          <w:szCs w:val="20"/>
        </w:rPr>
        <w:t xml:space="preserve">. Beside neuromechanical sensor fusion, vision-based environmental sensing has also shown potential to improve control in an intent recognition framework </w:t>
      </w:r>
      <w:r w:rsidR="00E44508">
        <w:rPr>
          <w:rFonts w:cs="Times New Roman"/>
          <w:szCs w:val="20"/>
        </w:rPr>
        <w:fldChar w:fldCharType="begin" w:fldLock="1"/>
      </w:r>
      <w:r w:rsidR="00D750AB">
        <w:rPr>
          <w:rFonts w:cs="Times New Roman"/>
          <w:szCs w:val="20"/>
        </w:rPr>
        <w:instrText>ADDIN CSL_CITATION { "citationItems" : [ { "id" : "ITEM-1", "itemData" : { "DOI" : "10.1109/IEMBS.2011.6091391", "ISBN" : "9781424441211", "ISSN" : "1557170X", "PMID" : "22255571", "abstract" : "This paper aims to design a wearable terrain recognition system, which might assist the control of powered artificial prosthetic legs. A laser distance sensor and inertial measurement unit (TMU) sensors were mounted on human body. These sensors were used to identify the movement state of the user, reconstruct the geometry of the terrain in front of the user while walking, and recognize the type of terrain before the user stepped on it. Different sensor configurations were investigated and compared. The designed system was evaluated on one healthy human subject when walking on an obstacle course in the laboratory environment. The results showed that the reconstructed terrain height demonstrated clearer pattern difference among studied terrains when the laser was placed on the waist than that when the laser was mounted on the shank. The designed system with the laser on the waist accurately recognized 157 out of 160 tested terrain transitions, 300ms&amp;#x2013;2870ms before the user switched the negotiated terrains. These promising results demonstrated the potential application of the designed terrain recognition system to further improve the control of powered artificial legs.", "author" : [ { "dropping-particle" : "", "family" : "Zhang", "given" : "Fan", "non-dropping-particle" : "", "parse-names" : false, "suffix" : "" }, { "dropping-particle" : "", "family" : "Fang", "given" : "Zheng", "non-dropping-particle" : "", "parse-names" : false, "suffix" : "" }, { "dropping-particle" : "", "family" : "Liu", "given" : "Ming", "non-dropping-particle" : "", "parse-names" : false, "suffix" : "" }, { "dropping-particle" : "", "family" : "Huang", "given" : "He", "non-dropping-particle" : "", "parse-names" : false, "suffix" : "" } ], "container-title" : "Proceedings of the Annual International Conference of the IEEE Engineering in Medicine and Biology Society, EMBS", "id" : "ITEM-1", "issued" : { "date-parts" : [ [ "2011" ] ] }, "page" : "5452-5455", "title" : "Preliminary design of a terrain recognition system", "type" : "article-journal" }, "uris" : [ "http://www.mendeley.com/documents/?uuid=1febe86b-c0ed-4340-843d-45a6f7d37249" ] }, { "id" : "ITEM-2", "itemData" : { "DOI" : "10.1109/TBME.2015.2448457", "ISSN" : "0018-9294", "PMID" : "26111386", "abstract" : "Powered lower limb prostheses have potential to improve the quality of life of individuals with amputations by enabling all daily activities. However, seamless ambulation mode recognition is necessary to achieve this goal and is not yet a clinical reality. Current intent recognition systems use mechanical and EMG sensors to estimate prosthesis and user status. We propose to complement these systems by integrating information about the environment obtained through the depth sensing. This paper presents the design, characterization, and the early validation of a novel stair segmentation system based on Microsoft Kinect. Static and dynamic tests were performed. A first experiment showed how the resolution of the depth camera affects the speed and the accuracy of segmentation. A second test proved the robustness of the algorithm to different staircases. Finally, we performed an online walking test with the stair segmentation and related measures recorded online at &gt;5 frames/s. Experimental results show that the proposed algorithm allows for an accurate estimate of distance, angle of intersection, number of steps, stair height, and stair depth for a set of stairs in the environment. The online test produced an estimate of whether the individual was approaching stairs in real time with approximately 98.8% accuracy.", "author" : [ { "dropping-particle" : "", "family" : "Krausz", "given" : "N. E.", "non-dropping-particle" : "", "parse-names" : false, "suffix" : "" }, { "dropping-particle" : "", "family" : "Lenzi", "given" : "T.", "non-dropping-particle" : "", "parse-names" : false, "suffix" : "" }, { "dropping-particle" : "", "family" : "Hargrove", "given" : "L. J.", "non-dropping-particle" : "", "parse-names" : false, "suffix" : "" } ], "container-title" : "IEEE Transactions on Biomedical Engineering", "id" : "ITEM-2", "issue" : "11", "issued" : { "date-parts" : [ [ "2015", "11" ] ] }, "page" : "2576-2587", "title" : "Depth Sensing for Improved Control of Lower Limb Prostheses", "type" : "article-journal", "volume" : "62" }, "uris" : [ "http://www.mendeley.com/documents/?uuid=07c45f96-90b0-3261-b8e9-0beed2e07a50" ] } ], "mendeley" : { "formattedCitation" : "(Krausz, Lenzi, &amp; Hargrove, 2015; Fan Zhang, Fang, Liu, &amp; Huang, 2011)", "manualFormatting" : "(Krausz, Lenzi, &amp; Hargrove, 2015; Zhang et al., 2011)", "plainTextFormattedCitation" : "(Krausz, Lenzi, &amp; Hargrove, 2015; Fan Zhang, Fang, Liu, &amp; Huang, 2011)", "previouslyFormattedCitation" : "(Krausz, Lenzi, &amp; Hargrove, 2015; Fan Zhang, Fang, Liu, &amp; Huang, 2011)" }, "properties" : {  }, "schema" : "https://github.com/citation-style-language/schema/raw/master/csl-citation.json" }</w:instrText>
      </w:r>
      <w:r w:rsidR="00E44508">
        <w:rPr>
          <w:rFonts w:cs="Times New Roman"/>
          <w:szCs w:val="20"/>
        </w:rPr>
        <w:fldChar w:fldCharType="separate"/>
      </w:r>
      <w:r w:rsidR="00827443" w:rsidRPr="00827443">
        <w:rPr>
          <w:rFonts w:cs="Times New Roman"/>
          <w:noProof/>
          <w:szCs w:val="20"/>
        </w:rPr>
        <w:t>(Kraus</w:t>
      </w:r>
      <w:r w:rsidR="00D750AB">
        <w:rPr>
          <w:rFonts w:cs="Times New Roman"/>
          <w:noProof/>
          <w:szCs w:val="20"/>
        </w:rPr>
        <w:t xml:space="preserve">z, Lenzi, &amp; Hargrove, 2015; </w:t>
      </w:r>
      <w:r w:rsidR="00827443" w:rsidRPr="00827443">
        <w:rPr>
          <w:rFonts w:cs="Times New Roman"/>
          <w:noProof/>
          <w:szCs w:val="20"/>
        </w:rPr>
        <w:t>Zhang</w:t>
      </w:r>
      <w:r w:rsidR="00D750AB">
        <w:rPr>
          <w:rFonts w:cs="Times New Roman"/>
          <w:noProof/>
          <w:szCs w:val="20"/>
        </w:rPr>
        <w:t xml:space="preserve"> et al.</w:t>
      </w:r>
      <w:r w:rsidR="00827443" w:rsidRPr="00827443">
        <w:rPr>
          <w:rFonts w:cs="Times New Roman"/>
          <w:noProof/>
          <w:szCs w:val="20"/>
        </w:rPr>
        <w:t>, 2011)</w:t>
      </w:r>
      <w:r w:rsidR="00E44508">
        <w:rPr>
          <w:rFonts w:cs="Times New Roman"/>
          <w:szCs w:val="20"/>
        </w:rPr>
        <w:fldChar w:fldCharType="end"/>
      </w:r>
      <w:r w:rsidR="00E44508">
        <w:rPr>
          <w:rFonts w:cs="Times New Roman"/>
          <w:szCs w:val="20"/>
        </w:rPr>
        <w:t>.</w:t>
      </w:r>
      <w:r w:rsidR="00CA4F02">
        <w:rPr>
          <w:rFonts w:cs="Times New Roman"/>
          <w:szCs w:val="20"/>
        </w:rPr>
        <w:t xml:space="preserve"> </w:t>
      </w:r>
      <w:r w:rsidR="00C56BEF">
        <w:rPr>
          <w:rFonts w:cs="Times New Roman"/>
          <w:szCs w:val="20"/>
        </w:rPr>
        <w:t xml:space="preserve">Although we have focused on bilateral neuromechanical sensor fusion for intent recognition, </w:t>
      </w:r>
      <w:r w:rsidR="005C39EA">
        <w:rPr>
          <w:rFonts w:cs="Times New Roman"/>
          <w:szCs w:val="20"/>
        </w:rPr>
        <w:t xml:space="preserve">there are many </w:t>
      </w:r>
      <w:r w:rsidR="00A80BDD">
        <w:rPr>
          <w:rFonts w:cs="Times New Roman"/>
          <w:szCs w:val="20"/>
        </w:rPr>
        <w:t xml:space="preserve">other </w:t>
      </w:r>
      <w:r w:rsidR="00052312">
        <w:rPr>
          <w:rFonts w:cs="Times New Roman"/>
          <w:szCs w:val="20"/>
        </w:rPr>
        <w:t xml:space="preserve">potential applications </w:t>
      </w:r>
      <w:r w:rsidR="007B0F75">
        <w:rPr>
          <w:rFonts w:cs="Times New Roman"/>
          <w:szCs w:val="20"/>
        </w:rPr>
        <w:t xml:space="preserve">of bilateral sensor fusion </w:t>
      </w:r>
      <w:r w:rsidR="005C39EA">
        <w:rPr>
          <w:rFonts w:cs="Times New Roman"/>
          <w:szCs w:val="20"/>
        </w:rPr>
        <w:t>including</w:t>
      </w:r>
      <w:r w:rsidR="007B0F75">
        <w:rPr>
          <w:rFonts w:cs="Times New Roman"/>
          <w:szCs w:val="20"/>
        </w:rPr>
        <w:t xml:space="preserve"> </w:t>
      </w:r>
      <w:r w:rsidR="005C39EA">
        <w:rPr>
          <w:rFonts w:cs="Times New Roman"/>
          <w:szCs w:val="20"/>
        </w:rPr>
        <w:t xml:space="preserve">measuring balance, </w:t>
      </w:r>
      <w:r w:rsidR="007B0F75">
        <w:rPr>
          <w:rFonts w:cs="Times New Roman"/>
          <w:szCs w:val="20"/>
        </w:rPr>
        <w:t>control</w:t>
      </w:r>
      <w:r w:rsidR="005C39EA">
        <w:rPr>
          <w:rFonts w:cs="Times New Roman"/>
          <w:szCs w:val="20"/>
        </w:rPr>
        <w:t>ling</w:t>
      </w:r>
      <w:r w:rsidR="007B0F75">
        <w:rPr>
          <w:rFonts w:cs="Times New Roman"/>
          <w:szCs w:val="20"/>
        </w:rPr>
        <w:t xml:space="preserve"> stumble recovery mechanisms, </w:t>
      </w:r>
      <w:r w:rsidR="005C39EA">
        <w:rPr>
          <w:rFonts w:cs="Times New Roman"/>
          <w:szCs w:val="20"/>
        </w:rPr>
        <w:t xml:space="preserve">modulating a reference </w:t>
      </w:r>
      <w:r w:rsidR="007B0F75">
        <w:rPr>
          <w:rFonts w:cs="Times New Roman"/>
          <w:szCs w:val="20"/>
        </w:rPr>
        <w:t>trajectory (</w:t>
      </w:r>
      <w:r w:rsidR="007B0F75">
        <w:rPr>
          <w:rFonts w:cs="Times New Roman"/>
          <w:i/>
          <w:szCs w:val="20"/>
        </w:rPr>
        <w:t xml:space="preserve">e.g. </w:t>
      </w:r>
      <w:r w:rsidR="007B0F75">
        <w:rPr>
          <w:rFonts w:cs="Times New Roman"/>
          <w:szCs w:val="20"/>
        </w:rPr>
        <w:t xml:space="preserve">estimating slope of </w:t>
      </w:r>
      <w:r w:rsidR="007B0F75">
        <w:rPr>
          <w:rFonts w:cs="Times New Roman"/>
          <w:szCs w:val="20"/>
        </w:rPr>
        <w:lastRenderedPageBreak/>
        <w:t xml:space="preserve">an incline based on the leading leg), </w:t>
      </w:r>
      <w:r w:rsidR="005C39EA">
        <w:rPr>
          <w:rFonts w:cs="Times New Roman"/>
          <w:szCs w:val="20"/>
        </w:rPr>
        <w:t>and estimating</w:t>
      </w:r>
      <w:r w:rsidR="00AF18F5">
        <w:rPr>
          <w:rFonts w:cs="Times New Roman"/>
          <w:szCs w:val="20"/>
        </w:rPr>
        <w:t xml:space="preserve"> walking</w:t>
      </w:r>
      <w:r w:rsidR="005C39EA">
        <w:rPr>
          <w:rFonts w:cs="Times New Roman"/>
          <w:szCs w:val="20"/>
        </w:rPr>
        <w:t xml:space="preserve"> speed.</w:t>
      </w:r>
      <w:r w:rsidR="00A20A2A">
        <w:rPr>
          <w:rFonts w:cs="Times New Roman"/>
          <w:szCs w:val="20"/>
        </w:rPr>
        <w:t xml:space="preserve"> </w:t>
      </w:r>
      <w:r w:rsidR="00FD1A45">
        <w:rPr>
          <w:rFonts w:cs="Times New Roman"/>
          <w:szCs w:val="20"/>
        </w:rPr>
        <w:t xml:space="preserve">There </w:t>
      </w:r>
      <w:r w:rsidR="00805165">
        <w:rPr>
          <w:rFonts w:cs="Times New Roman"/>
          <w:szCs w:val="20"/>
        </w:rPr>
        <w:t xml:space="preserve">is also </w:t>
      </w:r>
      <w:r w:rsidR="00021B68">
        <w:rPr>
          <w:rFonts w:cs="Times New Roman"/>
          <w:szCs w:val="20"/>
        </w:rPr>
        <w:t xml:space="preserve">potential to use </w:t>
      </w:r>
      <w:r w:rsidR="00805165">
        <w:rPr>
          <w:rFonts w:cs="Times New Roman"/>
          <w:szCs w:val="20"/>
        </w:rPr>
        <w:t xml:space="preserve">other modalities such as </w:t>
      </w:r>
      <w:r w:rsidR="009F0509">
        <w:rPr>
          <w:rFonts w:cs="Times New Roman"/>
          <w:szCs w:val="20"/>
        </w:rPr>
        <w:t xml:space="preserve">soft capacitive stretch sensors and </w:t>
      </w:r>
      <w:r w:rsidR="00805165">
        <w:rPr>
          <w:rFonts w:cs="Times New Roman"/>
          <w:szCs w:val="20"/>
        </w:rPr>
        <w:t xml:space="preserve">vision </w:t>
      </w:r>
      <w:r w:rsidR="009F0509">
        <w:rPr>
          <w:rFonts w:cs="Times New Roman"/>
          <w:szCs w:val="20"/>
        </w:rPr>
        <w:t>in bilateral intent recognition systems.</w:t>
      </w:r>
    </w:p>
    <w:p w:rsidR="00A46E16" w:rsidRPr="00A46E16" w:rsidRDefault="00A46E16" w:rsidP="00A46E16">
      <w:pPr>
        <w:pStyle w:val="Heading2"/>
      </w:pPr>
      <w:r>
        <w:t>Limitations</w:t>
      </w:r>
    </w:p>
    <w:p w:rsidR="00A46E16" w:rsidRPr="005A1CA8" w:rsidRDefault="00A46E16">
      <w:pPr>
        <w:spacing w:after="120"/>
        <w:ind w:firstLine="360"/>
        <w:jc w:val="both"/>
        <w:rPr>
          <w:rFonts w:cs="Times New Roman"/>
          <w:szCs w:val="24"/>
        </w:rPr>
        <w:pPrChange w:id="721" w:author="Blair Hu" w:date="2018-01-03T22:18:00Z">
          <w:pPr>
            <w:spacing w:after="120"/>
            <w:jc w:val="both"/>
          </w:pPr>
        </w:pPrChange>
      </w:pPr>
      <w:r w:rsidRPr="00A46E16">
        <w:rPr>
          <w:rFonts w:cs="Times New Roman"/>
          <w:szCs w:val="20"/>
        </w:rPr>
        <w:t xml:space="preserve">The primary limitation of this study is that </w:t>
      </w:r>
      <w:r w:rsidR="008D46FD">
        <w:rPr>
          <w:rFonts w:cs="Times New Roman"/>
          <w:szCs w:val="20"/>
        </w:rPr>
        <w:t xml:space="preserve">able-bodied </w:t>
      </w:r>
      <w:r w:rsidRPr="00A46E16">
        <w:rPr>
          <w:rFonts w:cs="Times New Roman"/>
          <w:szCs w:val="20"/>
        </w:rPr>
        <w:t>subjects walk</w:t>
      </w:r>
      <w:r w:rsidR="00786C93">
        <w:rPr>
          <w:rFonts w:cs="Times New Roman"/>
          <w:szCs w:val="20"/>
        </w:rPr>
        <w:t>ed without an assistive device. O</w:t>
      </w:r>
      <w:r w:rsidRPr="00A46E16">
        <w:rPr>
          <w:rFonts w:cs="Times New Roman"/>
          <w:szCs w:val="20"/>
        </w:rPr>
        <w:t>ur setup represents the best case scenario of walking with a completely massless and transparent device</w:t>
      </w:r>
      <w:r w:rsidR="00786C93">
        <w:rPr>
          <w:rFonts w:cs="Times New Roman"/>
          <w:szCs w:val="20"/>
        </w:rPr>
        <w:t xml:space="preserve">; however, we believe this scenario is still valuable for </w:t>
      </w:r>
      <w:r w:rsidRPr="00A46E16">
        <w:rPr>
          <w:rFonts w:cs="Times New Roman"/>
          <w:szCs w:val="20"/>
        </w:rPr>
        <w:t xml:space="preserve">establishing a device-agnostic upper bound for intent recognition. </w:t>
      </w:r>
      <w:r w:rsidR="00840EEA">
        <w:rPr>
          <w:rFonts w:cs="Times New Roman"/>
          <w:szCs w:val="20"/>
        </w:rPr>
        <w:t>After</w:t>
      </w:r>
      <w:r w:rsidR="00E24AE6">
        <w:rPr>
          <w:rFonts w:cs="Times New Roman"/>
          <w:szCs w:val="20"/>
        </w:rPr>
        <w:t xml:space="preserve"> </w:t>
      </w:r>
      <w:r w:rsidR="007F0B81">
        <w:rPr>
          <w:rFonts w:cs="Times New Roman"/>
          <w:szCs w:val="20"/>
        </w:rPr>
        <w:t>showing</w:t>
      </w:r>
      <w:r w:rsidR="00E24AE6">
        <w:rPr>
          <w:rFonts w:cs="Times New Roman"/>
          <w:szCs w:val="20"/>
        </w:rPr>
        <w:t xml:space="preserve"> the feasibility of intent recognition for a range spanning no gait impairment (able-bodied subjects</w:t>
      </w:r>
      <w:r w:rsidR="007F0B81">
        <w:rPr>
          <w:rFonts w:cs="Times New Roman"/>
          <w:szCs w:val="20"/>
        </w:rPr>
        <w:t xml:space="preserve"> without a </w:t>
      </w:r>
      <w:r w:rsidR="00840EEA">
        <w:rPr>
          <w:rFonts w:cs="Times New Roman"/>
          <w:szCs w:val="20"/>
        </w:rPr>
        <w:t>device) to full impairment (</w:t>
      </w:r>
      <w:r w:rsidR="00E24AE6">
        <w:rPr>
          <w:rFonts w:cs="Times New Roman"/>
          <w:szCs w:val="20"/>
        </w:rPr>
        <w:t>amputee with a prosthesis), we believe that these strategies will reasonably generalize to individuals</w:t>
      </w:r>
      <w:r w:rsidR="00FC3C33">
        <w:rPr>
          <w:rFonts w:cs="Times New Roman"/>
          <w:szCs w:val="20"/>
        </w:rPr>
        <w:t xml:space="preserve"> with an intermediate level of</w:t>
      </w:r>
      <w:r w:rsidR="00E24AE6">
        <w:rPr>
          <w:rFonts w:cs="Times New Roman"/>
          <w:szCs w:val="20"/>
        </w:rPr>
        <w:t xml:space="preserve"> impairment </w:t>
      </w:r>
      <w:r w:rsidR="00EA3F58">
        <w:rPr>
          <w:rFonts w:cs="Times New Roman"/>
          <w:szCs w:val="20"/>
        </w:rPr>
        <w:t>who</w:t>
      </w:r>
      <w:r w:rsidR="00E24AE6">
        <w:rPr>
          <w:rFonts w:cs="Times New Roman"/>
          <w:szCs w:val="20"/>
        </w:rPr>
        <w:t xml:space="preserve"> need some assistance from a powered orthosis or exoskeleton. </w:t>
      </w:r>
      <w:r w:rsidRPr="00A46E16">
        <w:rPr>
          <w:rFonts w:cs="Times New Roman"/>
          <w:szCs w:val="20"/>
        </w:rPr>
        <w:t>The neuromechanical signals we collected came from wearable sensors only but capture information that aligns closely with control signals commonly accessible to wearable assistive devices. For example, the C-Leg and C-Brace typically use joint and/or limb kinematic information from sensors embedded in the device for control</w:t>
      </w:r>
      <w:r w:rsidR="004E2105">
        <w:rPr>
          <w:rFonts w:cs="Times New Roman"/>
          <w:szCs w:val="20"/>
        </w:rPr>
        <w:t xml:space="preserve"> </w:t>
      </w:r>
      <w:r w:rsidR="004E2105">
        <w:rPr>
          <w:rFonts w:cs="Times New Roman"/>
          <w:szCs w:val="20"/>
        </w:rPr>
        <w:fldChar w:fldCharType="begin" w:fldLock="1"/>
      </w:r>
      <w:r w:rsidR="00C8361E">
        <w:rPr>
          <w:rFonts w:cs="Times New Roman"/>
          <w:szCs w:val="20"/>
        </w:rPr>
        <w:instrText>ADDIN CSL_CITATION { "citationItems" : [ { "id" : "ITEM-1", "itemData" : { "author" : [ { "dropping-particle" : "", "family" : "Ottobock", "given" : "", "non-dropping-particle" : "", "parse-names" : false, "suffix" : "" } ], "id" : "ITEM-1", "issued" : { "date-parts" : [ [ "2016" ] ] }, "title" : "C-Brace: Instructions for use", "type" : "article-journal" }, "uris" : [ "http://www.mendeley.com/documents/?uuid=2d5cccc2-457c-357a-a7af-9124d7eb7436" ] }, { "id" : "ITEM-2", "itemData" : { "URL" : "http://www.ottobockus.com/media/local-media/prosthetics/lower-limb/c-leg/files/cleg4-ifu.pdf", "accessed" : { "date-parts" : [ [ "2017", "8", "11" ] ] }, "author" : [ { "dropping-particle" : "", "family" : "Ottobock", "given" : "", "non-dropping-particle" : "", "parse-names" : false, "suffix" : "" } ], "id" : "ITEM-2", "issued" : { "date-parts" : [ [ "2015" ] ] }, "title" : "C-Leg 4: Instructions for use.", "type" : "webpage" }, "uris" : [ "http://www.mendeley.com/documents/?uuid=b27e75ce-b2a7-3796-ab36-3e16377f6d68" ] } ], "mendeley" : { "formattedCitation" : "(Ottobock, 2015, 2016)", "plainTextFormattedCitation" : "(Ottobock, 2015, 2016)", "previouslyFormattedCitation" : "(Ottobock, 2015, 2016)" }, "properties" : {  }, "schema" : "https://github.com/citation-style-language/schema/raw/master/csl-citation.json" }</w:instrText>
      </w:r>
      <w:r w:rsidR="004E2105">
        <w:rPr>
          <w:rFonts w:cs="Times New Roman"/>
          <w:szCs w:val="20"/>
        </w:rPr>
        <w:fldChar w:fldCharType="separate"/>
      </w:r>
      <w:r w:rsidR="004E2105" w:rsidRPr="004E2105">
        <w:rPr>
          <w:rFonts w:cs="Times New Roman"/>
          <w:noProof/>
          <w:szCs w:val="20"/>
        </w:rPr>
        <w:t>(Ottobock, 2015, 2016)</w:t>
      </w:r>
      <w:r w:rsidR="004E2105">
        <w:rPr>
          <w:rFonts w:cs="Times New Roman"/>
          <w:szCs w:val="20"/>
        </w:rPr>
        <w:fldChar w:fldCharType="end"/>
      </w:r>
      <w:r w:rsidRPr="00A46E16">
        <w:rPr>
          <w:rFonts w:cs="Times New Roman"/>
          <w:szCs w:val="20"/>
        </w:rPr>
        <w:t>; in addition to these sources of information, the Vanderbilt leg has been controlled using signals from joint torque, load cell, and EMG sensors</w:t>
      </w:r>
      <w:r w:rsidR="004E2105">
        <w:rPr>
          <w:rFonts w:cs="Times New Roman"/>
          <w:szCs w:val="20"/>
        </w:rPr>
        <w:t xml:space="preserve"> </w:t>
      </w:r>
      <w:r w:rsidR="004E2105">
        <w:rPr>
          <w:rFonts w:cs="Times New Roman"/>
          <w:szCs w:val="20"/>
        </w:rPr>
        <w:fldChar w:fldCharType="begin" w:fldLock="1"/>
      </w:r>
      <w:r w:rsidR="00C8361E">
        <w:rPr>
          <w:rFonts w:cs="Times New Roman"/>
          <w:szCs w:val="20"/>
        </w:rPr>
        <w:instrText>ADDIN CSL_CITATION { "citationItems" : [ { "id" : "ITEM-1", "itemData" : { "DOI" : "10.1109/TBME.2009.2034734", "ISSN" : "0018-9294", "PMID" : "19846361", "abstract" : "This paper describes a control architecture and intent recognition approach for the real-time supervisory control of a powered lower limb prosthesis. The approach infers user intent to stand, sit, or walk, by recognizing patterns in prosthesis sensor data in real time, without the need for instrumentation of the sound-side leg. Specifically, the intent recognizer utilizes time-based features extracted from frames of prosthesis signals, which are subsequently reduced to a lower dimensionality (for computational efficiency). These data are initially used to train intent models, which classify the patterns as standing, sitting, or walking. The trained models are subsequently used to infer the user's intent in real time. In addition to describing the generalized control approach, this paper describes the implementation of this approach on a single unilateral transfemoral amputee subject and demonstrates via experiments the effectiveness of the approach. In the real-time supervisory control experiments, the intent recognizer identified all 90 activity-mode transitions, switching the underlying middle-level controllers without any perceivable delay by the user. The intent recognizer also identified six activity-mode transitions, which were not intended by the user. Due to the intentional overlapping functionality of the middle-level controllers, the incorrect classifications neither caused problems in functionality, nor were perceived by the user.", "author" : [ { "dropping-particle" : "", "family" : "Varol", "given" : "H.A.", "non-dropping-particle" : "", "parse-names" : false, "suffix" : "" }, { "dropping-particle" : "", "family" : "Sup", "given" : "F.", "non-dropping-particle" : "", "parse-names" : false, "suffix" : "" }, { "dropping-particle" : "", "family" : "Goldfarb", "given" : "M.", "non-dropping-particle" : "", "parse-names" : false, "suffix" : "" } ], "container-title" : "IEEE Transactions on Biomedical Engineering", "id" : "ITEM-1", "issue" : "3", "issued" : { "date-parts" : [ [ "2010", "3" ] ] }, "page" : "542-551", "title" : "Multiclass Real-Time Intent Recognition of a Powered Lower Limb Prosthesis", "type" : "article-journal", "volume" : "57" }, "uris" : [ "http://www.mendeley.com/documents/?uuid=f1ea5567-1ff3-3e74-a193-b8e6deec9012" ] } ], "mendeley" : { "formattedCitation" : "(Varol et al., 2010)", "plainTextFormattedCitation" : "(Varol et al., 2010)", "previouslyFormattedCitation" : "(Varol et al., 2010)" }, "properties" : {  }, "schema" : "https://github.com/citation-style-language/schema/raw/master/csl-citation.json" }</w:instrText>
      </w:r>
      <w:r w:rsidR="004E2105">
        <w:rPr>
          <w:rFonts w:cs="Times New Roman"/>
          <w:szCs w:val="20"/>
        </w:rPr>
        <w:fldChar w:fldCharType="separate"/>
      </w:r>
      <w:r w:rsidR="004E2105" w:rsidRPr="004E2105">
        <w:rPr>
          <w:rFonts w:cs="Times New Roman"/>
          <w:noProof/>
          <w:szCs w:val="20"/>
        </w:rPr>
        <w:t>(Varol et al., 2010)</w:t>
      </w:r>
      <w:r w:rsidR="004E2105">
        <w:rPr>
          <w:rFonts w:cs="Times New Roman"/>
          <w:szCs w:val="20"/>
        </w:rPr>
        <w:fldChar w:fldCharType="end"/>
      </w:r>
      <w:r w:rsidRPr="00A46E16">
        <w:rPr>
          <w:rFonts w:cs="Times New Roman"/>
          <w:szCs w:val="20"/>
        </w:rPr>
        <w:t>. Compared to sensors embedded in a device, wearable sensors are more susceptible to drift</w:t>
      </w:r>
      <w:ins w:id="722" w:author="Blair Hu" w:date="2018-01-03T22:18:00Z">
        <w:r w:rsidR="00A10075">
          <w:rPr>
            <w:rFonts w:cs="Times New Roman"/>
            <w:szCs w:val="20"/>
          </w:rPr>
          <w:t xml:space="preserve"> because they are not rigidly attached to the user</w:t>
        </w:r>
      </w:ins>
      <w:r w:rsidRPr="00A46E16">
        <w:rPr>
          <w:rFonts w:cs="Times New Roman"/>
          <w:szCs w:val="20"/>
        </w:rPr>
        <w:t xml:space="preserve">; therefore, error rates are expected to </w:t>
      </w:r>
      <w:r w:rsidR="004C3EEE">
        <w:rPr>
          <w:rFonts w:cs="Times New Roman"/>
          <w:szCs w:val="20"/>
        </w:rPr>
        <w:t xml:space="preserve">decrease </w:t>
      </w:r>
      <w:r w:rsidRPr="00A46E16">
        <w:rPr>
          <w:rFonts w:cs="Times New Roman"/>
          <w:szCs w:val="20"/>
        </w:rPr>
        <w:t xml:space="preserve">if </w:t>
      </w:r>
      <w:r w:rsidR="004C3EEE">
        <w:rPr>
          <w:rFonts w:cs="Times New Roman"/>
          <w:szCs w:val="20"/>
        </w:rPr>
        <w:t xml:space="preserve">the corresponding </w:t>
      </w:r>
      <w:r w:rsidRPr="00A46E16">
        <w:rPr>
          <w:rFonts w:cs="Times New Roman"/>
          <w:szCs w:val="20"/>
        </w:rPr>
        <w:t xml:space="preserve">signals came from </w:t>
      </w:r>
      <w:del w:id="723" w:author="Blair Hu" w:date="2018-01-03T22:18:00Z">
        <w:r w:rsidRPr="00A46E16" w:rsidDel="00A10075">
          <w:rPr>
            <w:rFonts w:cs="Times New Roman"/>
            <w:szCs w:val="20"/>
          </w:rPr>
          <w:delText xml:space="preserve">embedded </w:delText>
        </w:r>
      </w:del>
      <w:r w:rsidR="005E547F">
        <w:rPr>
          <w:rFonts w:cs="Times New Roman"/>
          <w:szCs w:val="20"/>
        </w:rPr>
        <w:t>embedded</w:t>
      </w:r>
      <w:ins w:id="724" w:author="Blair Hu" w:date="2018-01-03T22:18:00Z">
        <w:r w:rsidR="00A10075">
          <w:rPr>
            <w:rFonts w:cs="Times New Roman"/>
            <w:szCs w:val="20"/>
          </w:rPr>
          <w:t xml:space="preserve"> </w:t>
        </w:r>
      </w:ins>
      <w:r w:rsidRPr="00A46E16">
        <w:rPr>
          <w:rFonts w:cs="Times New Roman"/>
          <w:szCs w:val="20"/>
        </w:rPr>
        <w:t>sensors.</w:t>
      </w:r>
      <w:ins w:id="725" w:author="Blair Hu" w:date="2018-01-03T22:18:00Z">
        <w:r w:rsidR="00122DC1">
          <w:rPr>
            <w:rFonts w:cs="Times New Roman"/>
            <w:szCs w:val="20"/>
          </w:rPr>
          <w:t xml:space="preserve"> </w:t>
        </w:r>
      </w:ins>
    </w:p>
    <w:p w:rsidR="00A46E16" w:rsidRPr="00A46E16" w:rsidRDefault="00A46E16" w:rsidP="00A46E16">
      <w:pPr>
        <w:spacing w:after="120"/>
        <w:ind w:firstLine="360"/>
        <w:jc w:val="both"/>
        <w:rPr>
          <w:rFonts w:cs="Times New Roman"/>
          <w:szCs w:val="20"/>
        </w:rPr>
      </w:pPr>
      <w:r w:rsidRPr="00A46E16">
        <w:rPr>
          <w:rFonts w:cs="Times New Roman"/>
          <w:szCs w:val="20"/>
        </w:rPr>
        <w:t xml:space="preserve">To be consistent with previous studies, our data collection used circuits consisting of level walking, ramps, and stairs only. This protocol is efficient but leads to the known issue of sparsity of transition examples, which were sometimes an order of magnitude less than steady-state steps for a given mode; however, we expect accuracy to increase with more data. Without load cell information, we chose an IMU-based segmentation approach which was not tuned for each subject’s self-selected speed. Because the classifier relies on accurate and consistent detection of gait events, we confirmed that the segmentation algorithm’s detection of gait events produced results that would have been similar to a thresholding approach based on axial load and joint kinematics as previously implemented on a </w:t>
      </w:r>
      <w:r w:rsidR="00F90FB0">
        <w:rPr>
          <w:rFonts w:cs="Times New Roman"/>
          <w:szCs w:val="20"/>
        </w:rPr>
        <w:t xml:space="preserve">powered knee-ankle prosthesis </w:t>
      </w:r>
      <w:r w:rsidR="00F90FB0">
        <w:rPr>
          <w:rFonts w:cs="Times New Roman"/>
          <w:szCs w:val="20"/>
        </w:rPr>
        <w:fldChar w:fldCharType="begin" w:fldLock="1"/>
      </w:r>
      <w:r w:rsidR="009D5C2B">
        <w:rPr>
          <w:rFonts w:cs="Times New Roman"/>
          <w:szCs w:val="20"/>
        </w:rPr>
        <w:instrText>ADDIN CSL_CITATION { "citationItems" : [ { "id" : "ITEM-1", "itemData" : { "DOI" : "10.1371/journal.pone.0099387", "ISSN" : "1932-6203", "PMID" : "24914674", "abstract" : "Lower limb prostheses that can generate net positive mechanical work may restore more ambulation modes to amputees. However, configuration of these devices imposes an additional burden on clinicians relative to conventional prostheses; devices for transfemoral amputees that require configuration of both a knee and an ankle joint are especially challenging. In this paper, we present an approach to configuring such powered devices. We developed modified intrinsic control strategies--which mimic the behavior of biological joints, depend on instantaneous loads within the prosthesis, or set impedance based on values from previous states, as well as a set of starting configuration parameters. We developed tables that include a list of desired clinical gait kinematics and the parameter modifications necessary to alter them. Our approach was implemented for a powered knee and ankle prosthesis in five ambulation modes (level-ground walking, ramp ascent/descent, and stair ascent/descent). The strategies and set of starting configuration parameters were developed using data from three individuals with unilateral transfemoral amputations who had previous experience using the device; this approach was then tested on three novice unilateral transfemoral amputees. Only 17% of the total number of parameters (i.e., 24 of the 140) had to be independently adjusted for each novice user to achieve all five ambulation modes and the initial accommodation period (i.e., time to configure the device for all modes) was reduced by 56%, to 5 hours or less. This approach and subsequent reduction in configuration time may help translate powered prostheses into a viable clinical option where amputees can more quickly appreciate the benefits such devices can provide.", "author" : [ { "dropping-particle" : "", "family" : "Simon", "given" : "A. M.", "non-dropping-particle" : "", "parse-names" : false, "suffix" : "" }, { "dropping-particle" : "", "family" : "Ingraham", "given" : "K. A.", "non-dropping-particle" : "", "parse-names" : false, "suffix" : "" }, { "dropping-particle" : "", "family" : "Fey", "given" : "N. P.", "non-dropping-particle" : "", "parse-names" : false, "suffix" : "" }, { "dropping-particle" : "", "family" : "Finucane", "given" : "S. B.", "non-dropping-particle" : "", "parse-names" : false, "suffix" : "" }, { "dropping-particle" : "", "family" : "Lipschutz", "given" : "R. D.", "non-dropping-particle" : "", "parse-names" : false, "suffix" : "" }, { "dropping-particle" : "", "family" : "Young", "given" : "A. J.", "non-dropping-particle" : "", "parse-names" : false, "suffix" : "" }, { "dropping-particle" : "", "family" : "Hargrove", "given" : "L. J.", "non-dropping-particle" : "", "parse-names" : false, "suffix" : "" } ], "container-title" : "PLoS ONE", "editor" : [ { "dropping-particle" : "", "family" : "Brody", "given" : "James P.", "non-dropping-particle" : "", "parse-names" : false, "suffix" : "" } ], "id" : "ITEM-1", "issue" : "6", "issued" : { "date-parts" : [ [ "2014", "6", "10" ] ] }, "page" : "e99387", "title" : "Configuring a Powered Knee and Ankle Prosthesis for Transfemoral Amputees within Five Specific Ambulation Modes", "type" : "article-journal", "volume" : "9" }, "uris" : [ "http://www.mendeley.com/documents/?uuid=9b73e1da-1d3c-37af-823b-0169c3a84296" ] } ], "mendeley" : { "formattedCitation" : "(A. M. Simon et al., 2014)", "manualFormatting" : "(Simon et al., 2014)", "plainTextFormattedCitation" : "(A. M. Simon et al., 2014)", "previouslyFormattedCitation" : "(A. M. Simon et al., 2014)" }, "properties" : {  }, "schema" : "https://github.com/citation-style-language/schema/raw/master/csl-citation.json" }</w:instrText>
      </w:r>
      <w:r w:rsidR="00F90FB0">
        <w:rPr>
          <w:rFonts w:cs="Times New Roman"/>
          <w:szCs w:val="20"/>
        </w:rPr>
        <w:fldChar w:fldCharType="separate"/>
      </w:r>
      <w:r w:rsidR="00E92C65" w:rsidRPr="00E92C65">
        <w:rPr>
          <w:rFonts w:cs="Times New Roman"/>
          <w:noProof/>
          <w:szCs w:val="20"/>
        </w:rPr>
        <w:t>(</w:t>
      </w:r>
      <w:del w:id="726" w:author="Blair Hu" w:date="2018-01-05T17:33:00Z">
        <w:r w:rsidR="00E92C65" w:rsidRPr="00E92C65" w:rsidDel="00697455">
          <w:rPr>
            <w:rFonts w:cs="Times New Roman"/>
            <w:noProof/>
            <w:szCs w:val="20"/>
          </w:rPr>
          <w:delText xml:space="preserve">A. M. </w:delText>
        </w:r>
      </w:del>
      <w:r w:rsidR="00E92C65" w:rsidRPr="00E92C65">
        <w:rPr>
          <w:rFonts w:cs="Times New Roman"/>
          <w:noProof/>
          <w:szCs w:val="20"/>
        </w:rPr>
        <w:t>Simon et al., 2014)</w:t>
      </w:r>
      <w:r w:rsidR="00F90FB0">
        <w:rPr>
          <w:rFonts w:cs="Times New Roman"/>
          <w:szCs w:val="20"/>
        </w:rPr>
        <w:fldChar w:fldCharType="end"/>
      </w:r>
      <w:r w:rsidRPr="00A46E16">
        <w:rPr>
          <w:rFonts w:cs="Times New Roman"/>
          <w:szCs w:val="20"/>
        </w:rPr>
        <w:t xml:space="preserve">.   </w:t>
      </w:r>
    </w:p>
    <w:p w:rsidR="00A46E16" w:rsidRPr="00A46E16" w:rsidRDefault="00A46E16" w:rsidP="007842C1">
      <w:pPr>
        <w:spacing w:after="120"/>
        <w:ind w:firstLine="360"/>
        <w:jc w:val="both"/>
        <w:rPr>
          <w:rFonts w:cs="Times New Roman"/>
          <w:szCs w:val="20"/>
        </w:rPr>
      </w:pPr>
      <w:r w:rsidRPr="00A46E16">
        <w:rPr>
          <w:rFonts w:cs="Times New Roman"/>
          <w:szCs w:val="20"/>
        </w:rPr>
        <w:t xml:space="preserve">Another experimental limitation is that only </w:t>
      </w:r>
      <w:r w:rsidR="00786C93">
        <w:rPr>
          <w:rFonts w:cs="Times New Roman"/>
          <w:szCs w:val="20"/>
        </w:rPr>
        <w:t xml:space="preserve">relatively young, </w:t>
      </w:r>
      <w:r w:rsidRPr="00A46E16">
        <w:rPr>
          <w:rFonts w:cs="Times New Roman"/>
          <w:szCs w:val="20"/>
        </w:rPr>
        <w:t xml:space="preserve">able-bodied subjects without any gait impairments participated in this study. </w:t>
      </w:r>
      <w:r w:rsidR="006F6FE9">
        <w:rPr>
          <w:rFonts w:cs="Times New Roman"/>
          <w:szCs w:val="20"/>
        </w:rPr>
        <w:t>We have included preliminary results from one above-knee amputee walking on a powered leg prosthesis but additional subjects (from different clinical populations and using different devices) are needed to establish the generalizability of a bilateral sensor fusion approach</w:t>
      </w:r>
      <w:r w:rsidR="008C22A9">
        <w:rPr>
          <w:rFonts w:cs="Times New Roman"/>
          <w:szCs w:val="20"/>
        </w:rPr>
        <w:t xml:space="preserve"> for intent recognition</w:t>
      </w:r>
      <w:r w:rsidR="006F6FE9">
        <w:rPr>
          <w:rFonts w:cs="Times New Roman"/>
          <w:szCs w:val="20"/>
        </w:rPr>
        <w:t>.</w:t>
      </w:r>
      <w:r w:rsidR="000E4E45">
        <w:rPr>
          <w:rFonts w:cs="Times New Roman"/>
          <w:szCs w:val="20"/>
        </w:rPr>
        <w:t xml:space="preserve"> </w:t>
      </w:r>
      <w:r w:rsidRPr="00A46E16">
        <w:rPr>
          <w:rFonts w:cs="Times New Roman"/>
          <w:szCs w:val="20"/>
        </w:rPr>
        <w:t xml:space="preserve">Although the within-subject variability of control signals from an impaired population is expected to be higher, we still expect bilateral sensor sets to outperform their unilateral counterparts for individuals with unilateral impairment because the contralateral limb usually remains functional and likely a beneficial source of control information. </w:t>
      </w:r>
      <w:r w:rsidR="002F1058">
        <w:rPr>
          <w:rFonts w:cs="Times New Roman"/>
          <w:szCs w:val="20"/>
        </w:rPr>
        <w:t>Also, t</w:t>
      </w:r>
      <w:r w:rsidRPr="00A46E16">
        <w:rPr>
          <w:rFonts w:cs="Times New Roman"/>
          <w:szCs w:val="20"/>
        </w:rPr>
        <w:t xml:space="preserve">he results of evaluations done offline and with able-bodied subjects have generally been consistent with those </w:t>
      </w:r>
      <w:r w:rsidR="002F1058">
        <w:rPr>
          <w:rFonts w:cs="Times New Roman"/>
          <w:szCs w:val="20"/>
        </w:rPr>
        <w:t xml:space="preserve">from </w:t>
      </w:r>
      <w:r w:rsidRPr="00A46E16">
        <w:rPr>
          <w:rFonts w:cs="Times New Roman"/>
          <w:szCs w:val="20"/>
        </w:rPr>
        <w:t xml:space="preserve">online </w:t>
      </w:r>
      <w:r w:rsidR="002F1058">
        <w:rPr>
          <w:rFonts w:cs="Times New Roman"/>
          <w:szCs w:val="20"/>
        </w:rPr>
        <w:t xml:space="preserve">testing </w:t>
      </w:r>
      <w:r w:rsidR="0050418F">
        <w:rPr>
          <w:rFonts w:cs="Times New Roman"/>
          <w:szCs w:val="20"/>
        </w:rPr>
        <w:t>(</w:t>
      </w:r>
      <w:r w:rsidR="0050418F">
        <w:rPr>
          <w:rFonts w:cs="Times New Roman"/>
          <w:i/>
          <w:szCs w:val="20"/>
        </w:rPr>
        <w:t>i.e.</w:t>
      </w:r>
      <w:r w:rsidR="0050418F">
        <w:rPr>
          <w:rFonts w:cs="Times New Roman"/>
          <w:szCs w:val="20"/>
        </w:rPr>
        <w:t xml:space="preserve"> the user interacts with the device to control every step and can respond to errors) </w:t>
      </w:r>
      <w:r w:rsidR="002F1058">
        <w:rPr>
          <w:rFonts w:cs="Times New Roman"/>
          <w:szCs w:val="20"/>
        </w:rPr>
        <w:t xml:space="preserve">with </w:t>
      </w:r>
      <w:r w:rsidRPr="00A46E16">
        <w:rPr>
          <w:rFonts w:cs="Times New Roman"/>
          <w:szCs w:val="20"/>
        </w:rPr>
        <w:t>amputee populations</w:t>
      </w:r>
      <w:r w:rsidR="007842C1">
        <w:rPr>
          <w:rFonts w:cs="Times New Roman"/>
          <w:szCs w:val="20"/>
        </w:rPr>
        <w:t xml:space="preserve">. </w:t>
      </w:r>
      <w:r w:rsidR="002F1058">
        <w:rPr>
          <w:rFonts w:cs="Times New Roman"/>
          <w:szCs w:val="20"/>
        </w:rPr>
        <w:t>Therefore, our promising results suggest that f</w:t>
      </w:r>
      <w:r w:rsidR="007842C1" w:rsidRPr="00A46E16">
        <w:rPr>
          <w:rFonts w:cs="Times New Roman"/>
          <w:szCs w:val="20"/>
        </w:rPr>
        <w:t>uture efforts should be directed towards online testing with unilaterally-impaired individuals walking with an assistive device with some sensorization of the non-affected side to determine whether these significant improvements in offline accuracy translate to meaningful clinical benefit.</w:t>
      </w:r>
    </w:p>
    <w:p w:rsidR="00A46E16" w:rsidRPr="00376CC5" w:rsidRDefault="00A46E16" w:rsidP="00A46E16">
      <w:pPr>
        <w:pStyle w:val="Heading2"/>
      </w:pPr>
      <w:r>
        <w:t>Conclusion</w:t>
      </w:r>
    </w:p>
    <w:p w:rsidR="00A46E16" w:rsidRPr="00A46E16" w:rsidRDefault="00A46E16" w:rsidP="00A46E16">
      <w:pPr>
        <w:spacing w:after="120"/>
        <w:jc w:val="both"/>
        <w:rPr>
          <w:rFonts w:cs="Times New Roman"/>
          <w:szCs w:val="20"/>
        </w:rPr>
      </w:pPr>
      <w:r w:rsidRPr="00A46E16">
        <w:rPr>
          <w:rFonts w:cs="Times New Roman"/>
          <w:szCs w:val="20"/>
        </w:rPr>
        <w:t>We systematically demonstrate</w:t>
      </w:r>
      <w:r w:rsidR="004C3EEE">
        <w:rPr>
          <w:rFonts w:cs="Times New Roman"/>
          <w:szCs w:val="20"/>
        </w:rPr>
        <w:t>d</w:t>
      </w:r>
      <w:r w:rsidRPr="00A46E16">
        <w:rPr>
          <w:rFonts w:cs="Times New Roman"/>
          <w:szCs w:val="20"/>
        </w:rPr>
        <w:t xml:space="preserve"> that </w:t>
      </w:r>
      <w:r w:rsidR="00867323">
        <w:rPr>
          <w:rFonts w:cs="Times New Roman"/>
          <w:szCs w:val="20"/>
        </w:rPr>
        <w:t xml:space="preserve">using bilateral </w:t>
      </w:r>
      <w:r w:rsidR="002C0C95">
        <w:rPr>
          <w:rFonts w:cs="Times New Roman"/>
          <w:szCs w:val="20"/>
        </w:rPr>
        <w:t>control signals</w:t>
      </w:r>
      <w:r w:rsidRPr="00A46E16">
        <w:rPr>
          <w:rFonts w:cs="Times New Roman"/>
          <w:szCs w:val="20"/>
        </w:rPr>
        <w:t xml:space="preserve"> consistently and significantly enhances offline accuracy for an intent recognition control system</w:t>
      </w:r>
      <w:r w:rsidR="00411C9E">
        <w:rPr>
          <w:rFonts w:cs="Times New Roman"/>
          <w:szCs w:val="20"/>
        </w:rPr>
        <w:t xml:space="preserve"> predicting locomotor activities</w:t>
      </w:r>
      <w:r w:rsidRPr="00A46E16">
        <w:rPr>
          <w:rFonts w:cs="Times New Roman"/>
          <w:szCs w:val="20"/>
        </w:rPr>
        <w:t xml:space="preserve">. In particular, only </w:t>
      </w:r>
      <w:r w:rsidR="00411C9E">
        <w:rPr>
          <w:rFonts w:cs="Times New Roman"/>
          <w:szCs w:val="20"/>
        </w:rPr>
        <w:t>one</w:t>
      </w:r>
      <w:r w:rsidRPr="00A46E16">
        <w:rPr>
          <w:rFonts w:cs="Times New Roman"/>
          <w:szCs w:val="20"/>
        </w:rPr>
        <w:t xml:space="preserve"> additional contralateral sensor w</w:t>
      </w:r>
      <w:r w:rsidR="00814FDF">
        <w:rPr>
          <w:rFonts w:cs="Times New Roman"/>
          <w:szCs w:val="20"/>
        </w:rPr>
        <w:t>as</w:t>
      </w:r>
      <w:r w:rsidRPr="00A46E16">
        <w:rPr>
          <w:rFonts w:cs="Times New Roman"/>
          <w:szCs w:val="20"/>
        </w:rPr>
        <w:t xml:space="preserve"> needed to provide significant benefit. Our work </w:t>
      </w:r>
      <w:r w:rsidRPr="00A46E16">
        <w:rPr>
          <w:rFonts w:cs="Times New Roman"/>
          <w:szCs w:val="20"/>
        </w:rPr>
        <w:lastRenderedPageBreak/>
        <w:t xml:space="preserve">also establishes a benchmark for using bilateral </w:t>
      </w:r>
      <w:r w:rsidR="00CE148B">
        <w:rPr>
          <w:rFonts w:cs="Times New Roman"/>
          <w:szCs w:val="20"/>
        </w:rPr>
        <w:t xml:space="preserve">lower-limb </w:t>
      </w:r>
      <w:r w:rsidRPr="00A46E16">
        <w:rPr>
          <w:rFonts w:cs="Times New Roman"/>
          <w:szCs w:val="20"/>
        </w:rPr>
        <w:t xml:space="preserve">neuromechanical signals in a device-agnostic intent recognition control framework. </w:t>
      </w:r>
      <w:ins w:id="727" w:author="Blair Hu" w:date="2018-01-05T17:43:00Z">
        <w:r w:rsidR="007C6742">
          <w:rPr>
            <w:rFonts w:cs="Times New Roman"/>
            <w:szCs w:val="20"/>
          </w:rPr>
          <w:t xml:space="preserve">We also </w:t>
        </w:r>
      </w:ins>
      <w:ins w:id="728" w:author="Blair Hu" w:date="2018-01-05T17:47:00Z">
        <w:r w:rsidR="007C6742">
          <w:rPr>
            <w:rFonts w:cs="Times New Roman"/>
            <w:szCs w:val="20"/>
          </w:rPr>
          <w:t>provided</w:t>
        </w:r>
      </w:ins>
      <w:ins w:id="729" w:author="Blair Hu" w:date="2018-01-05T17:44:00Z">
        <w:r w:rsidR="007C6742">
          <w:rPr>
            <w:rFonts w:cs="Times New Roman"/>
            <w:szCs w:val="20"/>
          </w:rPr>
          <w:t xml:space="preserve"> preliminary</w:t>
        </w:r>
      </w:ins>
      <w:ins w:id="730" w:author="Blair Hu" w:date="2018-01-05T17:43:00Z">
        <w:r w:rsidR="007C6742">
          <w:rPr>
            <w:rFonts w:cs="Times New Roman"/>
            <w:szCs w:val="20"/>
          </w:rPr>
          <w:t xml:space="preserve"> </w:t>
        </w:r>
      </w:ins>
      <w:ins w:id="731" w:author="Blair Hu" w:date="2018-01-05T17:45:00Z">
        <w:r w:rsidR="007C6742">
          <w:rPr>
            <w:rFonts w:cs="Times New Roman"/>
            <w:szCs w:val="20"/>
          </w:rPr>
          <w:t>evidence</w:t>
        </w:r>
      </w:ins>
      <w:ins w:id="732" w:author="Blair Hu" w:date="2018-01-05T17:47:00Z">
        <w:r w:rsidR="007C6742">
          <w:rPr>
            <w:rFonts w:cs="Times New Roman"/>
            <w:szCs w:val="20"/>
          </w:rPr>
          <w:t xml:space="preserve"> from an offline analysis with one above-knee amputee subject walking with a powered leg prosthesis</w:t>
        </w:r>
      </w:ins>
      <w:ins w:id="733" w:author="Blair Hu" w:date="2018-01-05T17:45:00Z">
        <w:r w:rsidR="007C6742">
          <w:rPr>
            <w:rFonts w:cs="Times New Roman"/>
            <w:szCs w:val="20"/>
          </w:rPr>
          <w:t xml:space="preserve"> </w:t>
        </w:r>
      </w:ins>
      <w:r w:rsidR="000A77E9">
        <w:rPr>
          <w:rFonts w:cs="Times New Roman"/>
          <w:szCs w:val="20"/>
        </w:rPr>
        <w:t>to demonstrate</w:t>
      </w:r>
      <w:ins w:id="734" w:author="Blair Hu" w:date="2018-01-05T17:45:00Z">
        <w:r w:rsidR="007C6742">
          <w:rPr>
            <w:rFonts w:cs="Times New Roman"/>
            <w:szCs w:val="20"/>
          </w:rPr>
          <w:t xml:space="preserve"> the</w:t>
        </w:r>
      </w:ins>
      <w:ins w:id="735" w:author="Blair Hu" w:date="2018-01-05T17:46:00Z">
        <w:r w:rsidR="007C6742">
          <w:rPr>
            <w:rFonts w:cs="Times New Roman"/>
            <w:szCs w:val="20"/>
          </w:rPr>
          <w:t xml:space="preserve"> feasibility and benefit of integrating wearable sensors </w:t>
        </w:r>
      </w:ins>
      <w:ins w:id="736" w:author="Blair Hu" w:date="2018-01-05T17:49:00Z">
        <w:r w:rsidR="007C6742">
          <w:rPr>
            <w:rFonts w:cs="Times New Roman"/>
            <w:szCs w:val="20"/>
          </w:rPr>
          <w:t>on</w:t>
        </w:r>
      </w:ins>
      <w:ins w:id="737" w:author="Blair Hu" w:date="2018-01-05T17:46:00Z">
        <w:r w:rsidR="007C6742">
          <w:rPr>
            <w:rFonts w:cs="Times New Roman"/>
            <w:szCs w:val="20"/>
          </w:rPr>
          <w:t xml:space="preserve"> the non-affected side </w:t>
        </w:r>
      </w:ins>
      <w:ins w:id="738" w:author="Blair Hu" w:date="2018-01-05T17:47:00Z">
        <w:r w:rsidR="007C6742">
          <w:rPr>
            <w:rFonts w:cs="Times New Roman"/>
            <w:szCs w:val="20"/>
          </w:rPr>
          <w:t>to improve</w:t>
        </w:r>
      </w:ins>
      <w:ins w:id="739" w:author="Blair Hu" w:date="2018-01-05T17:49:00Z">
        <w:r w:rsidR="00117178">
          <w:rPr>
            <w:rFonts w:cs="Times New Roman"/>
            <w:szCs w:val="20"/>
          </w:rPr>
          <w:t xml:space="preserve"> </w:t>
        </w:r>
      </w:ins>
      <w:r w:rsidR="00902BD1">
        <w:rPr>
          <w:rFonts w:cs="Times New Roman"/>
          <w:szCs w:val="20"/>
        </w:rPr>
        <w:t xml:space="preserve">control using </w:t>
      </w:r>
      <w:r w:rsidR="00B131A3">
        <w:rPr>
          <w:rFonts w:cs="Times New Roman"/>
          <w:szCs w:val="20"/>
        </w:rPr>
        <w:t>intent recognition</w:t>
      </w:r>
      <w:ins w:id="740" w:author="Blair Hu" w:date="2018-01-05T17:45:00Z">
        <w:r w:rsidR="007C6742">
          <w:rPr>
            <w:rFonts w:cs="Times New Roman"/>
            <w:szCs w:val="20"/>
          </w:rPr>
          <w:t>.</w:t>
        </w:r>
      </w:ins>
      <w:r w:rsidR="002B4A02">
        <w:rPr>
          <w:rFonts w:cs="Times New Roman"/>
          <w:szCs w:val="20"/>
        </w:rPr>
        <w:t xml:space="preserve"> Togeth</w:t>
      </w:r>
      <w:r w:rsidR="009B6C52">
        <w:rPr>
          <w:rFonts w:cs="Times New Roman"/>
          <w:szCs w:val="20"/>
        </w:rPr>
        <w:t xml:space="preserve">er, these promising results </w:t>
      </w:r>
      <w:r w:rsidR="00142D55">
        <w:rPr>
          <w:rFonts w:cs="Times New Roman"/>
          <w:szCs w:val="20"/>
        </w:rPr>
        <w:t xml:space="preserve">also </w:t>
      </w:r>
      <w:r w:rsidR="002B4A02">
        <w:rPr>
          <w:rFonts w:cs="Times New Roman"/>
          <w:szCs w:val="20"/>
        </w:rPr>
        <w:t xml:space="preserve">suggest that </w:t>
      </w:r>
      <w:r w:rsidR="008576F5">
        <w:rPr>
          <w:rFonts w:cs="Times New Roman"/>
          <w:szCs w:val="20"/>
        </w:rPr>
        <w:t xml:space="preserve">the </w:t>
      </w:r>
      <w:r w:rsidR="002B4A02">
        <w:rPr>
          <w:rFonts w:cs="Times New Roman"/>
          <w:szCs w:val="20"/>
        </w:rPr>
        <w:t xml:space="preserve">intent recognition </w:t>
      </w:r>
      <w:r w:rsidR="008576F5">
        <w:rPr>
          <w:rFonts w:cs="Times New Roman"/>
          <w:szCs w:val="20"/>
        </w:rPr>
        <w:t xml:space="preserve">framework is compatible with </w:t>
      </w:r>
      <w:r w:rsidR="002B4A02">
        <w:rPr>
          <w:rFonts w:cs="Times New Roman"/>
          <w:szCs w:val="20"/>
        </w:rPr>
        <w:t xml:space="preserve">a wide variety of </w:t>
      </w:r>
      <w:r w:rsidR="009B6C52">
        <w:rPr>
          <w:rFonts w:cs="Times New Roman"/>
          <w:szCs w:val="20"/>
        </w:rPr>
        <w:t xml:space="preserve">sensor configurations </w:t>
      </w:r>
      <w:r w:rsidR="008576F5">
        <w:rPr>
          <w:rFonts w:cs="Times New Roman"/>
          <w:szCs w:val="20"/>
        </w:rPr>
        <w:t xml:space="preserve">and has potential to improve </w:t>
      </w:r>
      <w:r w:rsidR="005A53F9">
        <w:rPr>
          <w:rFonts w:cs="Times New Roman"/>
          <w:szCs w:val="20"/>
        </w:rPr>
        <w:t xml:space="preserve">the </w:t>
      </w:r>
      <w:r w:rsidR="009B6C52">
        <w:rPr>
          <w:rFonts w:cs="Times New Roman"/>
          <w:szCs w:val="20"/>
        </w:rPr>
        <w:t>control of</w:t>
      </w:r>
      <w:r w:rsidR="008576F5">
        <w:rPr>
          <w:rFonts w:cs="Times New Roman"/>
          <w:szCs w:val="20"/>
        </w:rPr>
        <w:t xml:space="preserve"> many types of</w:t>
      </w:r>
      <w:r w:rsidR="009B6C52">
        <w:rPr>
          <w:rFonts w:cs="Times New Roman"/>
          <w:szCs w:val="20"/>
        </w:rPr>
        <w:t xml:space="preserve"> assistive devices.</w:t>
      </w:r>
    </w:p>
    <w:p w:rsidR="00CB43D5" w:rsidRDefault="00CB43D5" w:rsidP="00CB43D5">
      <w:pPr>
        <w:pStyle w:val="Heading1"/>
      </w:pPr>
      <w:r>
        <w:t>Conflict of Interest</w:t>
      </w:r>
    </w:p>
    <w:p w:rsidR="00CB43D5" w:rsidRPr="00BB0F3C" w:rsidRDefault="00CB43D5" w:rsidP="00CB43D5">
      <w:r w:rsidRPr="00BB0F3C">
        <w:rPr>
          <w:rFonts w:eastAsia="Times New Roman" w:cs="Times New Roman"/>
          <w:szCs w:val="24"/>
          <w:lang w:val="en-GB" w:eastAsia="en-GB"/>
        </w:rPr>
        <w:t>The authors declare that the research was conducted in the absence of any commercial or financial relationships that could be construed as a potential conflict of interest.</w:t>
      </w:r>
    </w:p>
    <w:p w:rsidR="00045678" w:rsidRDefault="00045678" w:rsidP="00045678">
      <w:pPr>
        <w:pStyle w:val="Heading1"/>
      </w:pPr>
      <w:r>
        <w:t>Author Contributions</w:t>
      </w:r>
    </w:p>
    <w:p w:rsidR="00045678" w:rsidRPr="00045678" w:rsidRDefault="00BB0F3C" w:rsidP="007450CE">
      <w:pPr>
        <w:jc w:val="both"/>
      </w:pPr>
      <w:r>
        <w:rPr>
          <w:lang w:val="en-GB"/>
        </w:rPr>
        <w:t>BH helped in conceiving the study concept, collecting, analyzing, and interpreting the data, and drafting the manuscript. ER helped in conceiving the study concept and interpreting the data, critically revising the manuscript for important intellectual content, obtaining funding, and supervising the study. All authors read and approved the final manuscript.</w:t>
      </w:r>
      <w:r w:rsidR="006B72C0">
        <w:rPr>
          <w:lang w:val="en-GB"/>
        </w:rPr>
        <w:t xml:space="preserve"> LH helped in conceiving the study concept and interpreting the data, critically revising the manuscript for important intellectual content, obtaining funding, and supervising the study.</w:t>
      </w:r>
    </w:p>
    <w:p w:rsidR="00AC3EA3" w:rsidRPr="00376CC5" w:rsidRDefault="00AC3EA3" w:rsidP="00A53000">
      <w:pPr>
        <w:pStyle w:val="Heading1"/>
      </w:pPr>
      <w:r w:rsidRPr="00376CC5">
        <w:t>Funding</w:t>
      </w:r>
    </w:p>
    <w:p w:rsidR="00DC71DF" w:rsidRPr="00DC71DF" w:rsidRDefault="00DC71DF" w:rsidP="00DC71DF">
      <w:pPr>
        <w:pStyle w:val="FootnoteText"/>
        <w:rPr>
          <w:sz w:val="24"/>
          <w:szCs w:val="24"/>
        </w:rPr>
      </w:pPr>
      <w:r w:rsidRPr="00DC71DF">
        <w:rPr>
          <w:sz w:val="24"/>
          <w:szCs w:val="24"/>
        </w:rPr>
        <w:t>The research was supported by USSOCOM Contract No. H92222-16-C-0111.</w:t>
      </w:r>
    </w:p>
    <w:p w:rsidR="00F92953" w:rsidRDefault="00F92953" w:rsidP="0029454F"/>
    <w:p w:rsidR="00A23897" w:rsidRDefault="00A23897" w:rsidP="0029454F"/>
    <w:p w:rsidR="0029454F" w:rsidRDefault="0029454F" w:rsidP="0029454F"/>
    <w:p w:rsidR="0029454F" w:rsidRDefault="0029454F" w:rsidP="0029454F"/>
    <w:p w:rsidR="0029454F" w:rsidRDefault="0029454F" w:rsidP="0029454F"/>
    <w:p w:rsidR="0029454F" w:rsidRDefault="0029454F" w:rsidP="0029454F"/>
    <w:p w:rsidR="0029454F" w:rsidRDefault="0029454F" w:rsidP="0029454F"/>
    <w:p w:rsidR="0029454F" w:rsidRDefault="0029454F" w:rsidP="0029454F"/>
    <w:p w:rsidR="0029454F" w:rsidRDefault="0029454F" w:rsidP="0029454F"/>
    <w:p w:rsidR="0029454F" w:rsidRDefault="0029454F" w:rsidP="0029454F"/>
    <w:p w:rsidR="0029454F" w:rsidRDefault="0029454F" w:rsidP="0029454F"/>
    <w:p w:rsidR="0029454F" w:rsidRDefault="0029454F" w:rsidP="0029454F"/>
    <w:p w:rsidR="0029454F" w:rsidRDefault="0029454F" w:rsidP="0029454F"/>
    <w:p w:rsidR="0029454F" w:rsidDel="00EF6D3C" w:rsidRDefault="0029454F" w:rsidP="00AC3EA3">
      <w:pPr>
        <w:pStyle w:val="Heading1"/>
        <w:rPr>
          <w:del w:id="741" w:author="Blair Hu" w:date="2018-01-02T22:47:00Z"/>
        </w:rPr>
      </w:pPr>
    </w:p>
    <w:p w:rsidR="00F92953" w:rsidDel="00090AF0" w:rsidRDefault="00F92953" w:rsidP="00F92953">
      <w:pPr>
        <w:pStyle w:val="Heading1"/>
        <w:numPr>
          <w:ilvl w:val="0"/>
          <w:numId w:val="0"/>
        </w:numPr>
        <w:ind w:left="567"/>
        <w:rPr>
          <w:del w:id="742" w:author="Blair Hu" w:date="2018-01-02T22:47:00Z"/>
        </w:rPr>
      </w:pPr>
    </w:p>
    <w:p w:rsidR="00F92953" w:rsidDel="00090AF0" w:rsidRDefault="00F92953" w:rsidP="00F92953">
      <w:pPr>
        <w:pStyle w:val="Heading1"/>
        <w:numPr>
          <w:ilvl w:val="0"/>
          <w:numId w:val="0"/>
        </w:numPr>
        <w:ind w:left="567"/>
        <w:rPr>
          <w:del w:id="743" w:author="Blair Hu" w:date="2018-01-02T22:47:00Z"/>
        </w:rPr>
      </w:pPr>
    </w:p>
    <w:p w:rsidR="00F92953" w:rsidDel="00090AF0" w:rsidRDefault="00F92953" w:rsidP="00F92953">
      <w:pPr>
        <w:pStyle w:val="Heading1"/>
        <w:numPr>
          <w:ilvl w:val="0"/>
          <w:numId w:val="0"/>
        </w:numPr>
        <w:ind w:left="567"/>
        <w:rPr>
          <w:del w:id="744" w:author="Blair Hu" w:date="2018-01-02T22:47:00Z"/>
        </w:rPr>
      </w:pPr>
    </w:p>
    <w:p w:rsidR="00F92953" w:rsidDel="00090AF0" w:rsidRDefault="00F92953" w:rsidP="00F92953">
      <w:pPr>
        <w:pStyle w:val="Heading1"/>
        <w:numPr>
          <w:ilvl w:val="0"/>
          <w:numId w:val="0"/>
        </w:numPr>
        <w:ind w:left="567"/>
        <w:rPr>
          <w:del w:id="745" w:author="Blair Hu" w:date="2018-01-02T22:47:00Z"/>
        </w:rPr>
      </w:pPr>
    </w:p>
    <w:p w:rsidR="00F92953" w:rsidDel="00090AF0" w:rsidRDefault="00F92953" w:rsidP="00F92953">
      <w:pPr>
        <w:pStyle w:val="Heading1"/>
        <w:numPr>
          <w:ilvl w:val="0"/>
          <w:numId w:val="0"/>
        </w:numPr>
        <w:ind w:left="567"/>
        <w:rPr>
          <w:del w:id="746" w:author="Blair Hu" w:date="2018-01-02T22:47:00Z"/>
        </w:rPr>
      </w:pPr>
    </w:p>
    <w:p w:rsidR="00F92953" w:rsidDel="00090AF0" w:rsidRDefault="00F92953" w:rsidP="00F92953">
      <w:pPr>
        <w:pStyle w:val="Heading1"/>
        <w:numPr>
          <w:ilvl w:val="0"/>
          <w:numId w:val="0"/>
        </w:numPr>
        <w:ind w:left="567"/>
        <w:rPr>
          <w:del w:id="747" w:author="Blair Hu" w:date="2018-01-02T22:47:00Z"/>
        </w:rPr>
      </w:pPr>
    </w:p>
    <w:p w:rsidR="00F92953" w:rsidDel="00090AF0" w:rsidRDefault="00F92953" w:rsidP="00F92953">
      <w:pPr>
        <w:pStyle w:val="Heading1"/>
        <w:numPr>
          <w:ilvl w:val="0"/>
          <w:numId w:val="0"/>
        </w:numPr>
        <w:ind w:left="567"/>
        <w:rPr>
          <w:del w:id="748" w:author="Blair Hu" w:date="2018-01-02T22:47:00Z"/>
        </w:rPr>
      </w:pPr>
    </w:p>
    <w:p w:rsidR="00F92953" w:rsidDel="00090AF0" w:rsidRDefault="00F92953" w:rsidP="00F92953">
      <w:pPr>
        <w:pStyle w:val="Heading1"/>
        <w:numPr>
          <w:ilvl w:val="0"/>
          <w:numId w:val="0"/>
        </w:numPr>
        <w:ind w:left="567"/>
        <w:rPr>
          <w:del w:id="749" w:author="Blair Hu" w:date="2018-01-02T22:47:00Z"/>
        </w:rPr>
      </w:pPr>
    </w:p>
    <w:p w:rsidR="00F92953" w:rsidDel="00090AF0" w:rsidRDefault="00F92953" w:rsidP="00F92953">
      <w:pPr>
        <w:pStyle w:val="Heading1"/>
        <w:numPr>
          <w:ilvl w:val="0"/>
          <w:numId w:val="0"/>
        </w:numPr>
        <w:ind w:left="567"/>
        <w:rPr>
          <w:del w:id="750" w:author="Blair Hu" w:date="2018-01-02T22:47:00Z"/>
        </w:rPr>
      </w:pPr>
    </w:p>
    <w:p w:rsidR="00F92953" w:rsidDel="00090AF0" w:rsidRDefault="00F92953" w:rsidP="00F92953">
      <w:pPr>
        <w:pStyle w:val="Heading1"/>
        <w:numPr>
          <w:ilvl w:val="0"/>
          <w:numId w:val="0"/>
        </w:numPr>
        <w:ind w:left="567"/>
        <w:rPr>
          <w:del w:id="751" w:author="Blair Hu" w:date="2018-01-02T22:47:00Z"/>
        </w:rPr>
      </w:pPr>
    </w:p>
    <w:p w:rsidR="00F92953" w:rsidDel="00090AF0" w:rsidRDefault="00F92953" w:rsidP="00F92953">
      <w:pPr>
        <w:pStyle w:val="Heading1"/>
        <w:numPr>
          <w:ilvl w:val="0"/>
          <w:numId w:val="0"/>
        </w:numPr>
        <w:ind w:left="567"/>
        <w:rPr>
          <w:del w:id="752" w:author="Blair Hu" w:date="2018-01-02T22:47:00Z"/>
        </w:rPr>
      </w:pPr>
    </w:p>
    <w:p w:rsidR="00F92953" w:rsidDel="00090AF0" w:rsidRDefault="00F92953" w:rsidP="00F92953">
      <w:pPr>
        <w:pStyle w:val="Heading1"/>
        <w:numPr>
          <w:ilvl w:val="0"/>
          <w:numId w:val="0"/>
        </w:numPr>
        <w:ind w:left="567"/>
        <w:rPr>
          <w:del w:id="753" w:author="Blair Hu" w:date="2018-01-02T22:47:00Z"/>
        </w:rPr>
      </w:pPr>
    </w:p>
    <w:p w:rsidR="00F92953" w:rsidDel="00090AF0" w:rsidRDefault="00F92953" w:rsidP="00F92953">
      <w:pPr>
        <w:pStyle w:val="Heading1"/>
        <w:numPr>
          <w:ilvl w:val="0"/>
          <w:numId w:val="0"/>
        </w:numPr>
        <w:ind w:left="567"/>
        <w:rPr>
          <w:del w:id="754" w:author="Blair Hu" w:date="2018-01-02T22:47:00Z"/>
        </w:rPr>
      </w:pPr>
    </w:p>
    <w:p w:rsidR="00090AF0" w:rsidRPr="00BA6715" w:rsidDel="00D004E6" w:rsidRDefault="00090AF0">
      <w:pPr>
        <w:rPr>
          <w:del w:id="755" w:author="Blair Hu" w:date="2018-01-03T23:04:00Z"/>
        </w:rPr>
        <w:pPrChange w:id="756" w:author="Blair Hu" w:date="2018-01-02T22:47:00Z">
          <w:pPr>
            <w:pStyle w:val="Heading1"/>
            <w:numPr>
              <w:numId w:val="0"/>
            </w:numPr>
            <w:tabs>
              <w:tab w:val="clear" w:pos="567"/>
            </w:tabs>
            <w:ind w:left="0" w:firstLine="0"/>
          </w:pPr>
        </w:pPrChange>
      </w:pPr>
    </w:p>
    <w:p w:rsidR="00AC3EA3" w:rsidRDefault="00A76194" w:rsidP="00AC3EA3">
      <w:pPr>
        <w:pStyle w:val="Heading1"/>
      </w:pPr>
      <w:r>
        <w:t>Figures</w:t>
      </w:r>
      <w:r w:rsidR="001B6675">
        <w:t xml:space="preserve"> and Tables</w:t>
      </w:r>
    </w:p>
    <w:p w:rsidR="00F92953" w:rsidRPr="00F92953" w:rsidRDefault="00F92953" w:rsidP="00F92953">
      <w:pPr>
        <w:jc w:val="center"/>
      </w:pPr>
      <w:r>
        <w:rPr>
          <w:noProof/>
        </w:rPr>
        <w:drawing>
          <wp:inline distT="0" distB="0" distL="0" distR="0">
            <wp:extent cx="2607042" cy="6856933"/>
            <wp:effectExtent l="0" t="0" r="317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17279" cy="6883859"/>
                    </a:xfrm>
                    <a:prstGeom prst="rect">
                      <a:avLst/>
                    </a:prstGeom>
                  </pic:spPr>
                </pic:pic>
              </a:graphicData>
            </a:graphic>
          </wp:inline>
        </w:drawing>
      </w:r>
    </w:p>
    <w:p w:rsidR="007F01F3" w:rsidRDefault="007F01F3" w:rsidP="00C112FD">
      <w:pPr>
        <w:jc w:val="both"/>
        <w:rPr>
          <w:rFonts w:cs="Times New Roman"/>
          <w:bCs/>
          <w:szCs w:val="24"/>
        </w:rPr>
      </w:pPr>
      <w:r w:rsidRPr="007F01F3">
        <w:rPr>
          <w:rFonts w:cs="Times New Roman"/>
          <w:b/>
          <w:bCs/>
          <w:szCs w:val="24"/>
        </w:rPr>
        <w:t>Figure 1.</w:t>
      </w:r>
      <w:r w:rsidRPr="007F01F3">
        <w:rPr>
          <w:rFonts w:cs="Times New Roman"/>
          <w:szCs w:val="24"/>
        </w:rPr>
        <w:t xml:space="preserve"> </w:t>
      </w:r>
      <w:r w:rsidRPr="007F01F3">
        <w:rPr>
          <w:rFonts w:cs="Times New Roman"/>
          <w:b/>
          <w:bCs/>
          <w:szCs w:val="24"/>
        </w:rPr>
        <w:t>Instrumentation setup</w:t>
      </w:r>
      <w:r w:rsidR="0089069E">
        <w:rPr>
          <w:rFonts w:cs="Times New Roman"/>
          <w:b/>
          <w:bCs/>
          <w:szCs w:val="24"/>
        </w:rPr>
        <w:t xml:space="preserve"> showing EMG, goniometer, and IMU sensor placement</w:t>
      </w:r>
      <w:r w:rsidRPr="007F01F3">
        <w:rPr>
          <w:rFonts w:cs="Times New Roman"/>
          <w:b/>
          <w:bCs/>
          <w:szCs w:val="24"/>
        </w:rPr>
        <w:t xml:space="preserve">. </w:t>
      </w:r>
      <w:r w:rsidR="00861A6E">
        <w:rPr>
          <w:rFonts w:cs="Times New Roman"/>
          <w:b/>
          <w:bCs/>
          <w:szCs w:val="24"/>
        </w:rPr>
        <w:t>(Top</w:t>
      </w:r>
      <w:r w:rsidR="0003172E" w:rsidRPr="005C475B">
        <w:rPr>
          <w:rFonts w:cs="Times New Roman"/>
          <w:b/>
          <w:bCs/>
          <w:szCs w:val="24"/>
        </w:rPr>
        <w:t>)</w:t>
      </w:r>
      <w:r w:rsidR="00021D4E">
        <w:rPr>
          <w:rFonts w:cs="Times New Roman"/>
          <w:bCs/>
          <w:szCs w:val="24"/>
        </w:rPr>
        <w:t xml:space="preserve"> </w:t>
      </w:r>
      <w:r w:rsidR="00B95F26">
        <w:rPr>
          <w:rFonts w:cs="Times New Roman"/>
          <w:bCs/>
          <w:szCs w:val="24"/>
        </w:rPr>
        <w:t>11 total sensors (labeled) were placed on each leg.</w:t>
      </w:r>
      <w:r w:rsidR="0003172E">
        <w:rPr>
          <w:rFonts w:cs="Times New Roman"/>
          <w:bCs/>
          <w:szCs w:val="24"/>
        </w:rPr>
        <w:t xml:space="preserve"> </w:t>
      </w:r>
      <w:r w:rsidR="005533BF">
        <w:rPr>
          <w:rFonts w:cs="Times New Roman"/>
          <w:bCs/>
          <w:szCs w:val="24"/>
        </w:rPr>
        <w:t xml:space="preserve">The coordinate frame of IMU sensors is also shown. </w:t>
      </w:r>
      <w:r w:rsidR="00861A6E">
        <w:rPr>
          <w:rFonts w:cs="Times New Roman"/>
          <w:b/>
          <w:bCs/>
          <w:szCs w:val="24"/>
        </w:rPr>
        <w:t>(Middle</w:t>
      </w:r>
      <w:r w:rsidR="0003172E" w:rsidRPr="005C475B">
        <w:rPr>
          <w:rFonts w:cs="Times New Roman"/>
          <w:b/>
          <w:bCs/>
          <w:szCs w:val="24"/>
        </w:rPr>
        <w:t>)</w:t>
      </w:r>
      <w:r w:rsidR="0003172E">
        <w:rPr>
          <w:rFonts w:cs="Times New Roman"/>
          <w:bCs/>
          <w:szCs w:val="24"/>
        </w:rPr>
        <w:t xml:space="preserve"> </w:t>
      </w:r>
      <w:r w:rsidR="00336A84">
        <w:rPr>
          <w:rFonts w:cs="Times New Roman"/>
          <w:bCs/>
          <w:szCs w:val="24"/>
        </w:rPr>
        <w:t>A representative subject instrumented with all bilateral sensors in a tethered setup.</w:t>
      </w:r>
      <w:r w:rsidR="00336A84" w:rsidRPr="005C475B">
        <w:rPr>
          <w:rFonts w:cs="Times New Roman"/>
          <w:b/>
          <w:bCs/>
          <w:szCs w:val="24"/>
        </w:rPr>
        <w:t xml:space="preserve"> </w:t>
      </w:r>
      <w:r w:rsidR="00810436">
        <w:rPr>
          <w:rFonts w:cs="Times New Roman"/>
          <w:bCs/>
          <w:szCs w:val="24"/>
        </w:rPr>
        <w:t xml:space="preserve">The subject provided written informed consent for the publication of this image. </w:t>
      </w:r>
      <w:r w:rsidR="00861A6E">
        <w:rPr>
          <w:rFonts w:cs="Times New Roman"/>
          <w:b/>
          <w:bCs/>
          <w:szCs w:val="24"/>
        </w:rPr>
        <w:t>(Bottom</w:t>
      </w:r>
      <w:r w:rsidR="0003172E" w:rsidRPr="005C475B">
        <w:rPr>
          <w:rFonts w:cs="Times New Roman"/>
          <w:b/>
          <w:bCs/>
          <w:szCs w:val="24"/>
        </w:rPr>
        <w:t>)</w:t>
      </w:r>
      <w:r w:rsidR="00336A84" w:rsidRPr="005C475B">
        <w:rPr>
          <w:rFonts w:cs="Times New Roman"/>
          <w:b/>
          <w:bCs/>
          <w:szCs w:val="24"/>
        </w:rPr>
        <w:t xml:space="preserve"> </w:t>
      </w:r>
      <w:r w:rsidR="007522AE">
        <w:rPr>
          <w:rFonts w:cs="Times New Roman"/>
          <w:bCs/>
          <w:szCs w:val="24"/>
        </w:rPr>
        <w:t>C</w:t>
      </w:r>
      <w:r w:rsidR="0061184F">
        <w:rPr>
          <w:rFonts w:cs="Times New Roman"/>
          <w:bCs/>
          <w:szCs w:val="24"/>
        </w:rPr>
        <w:t xml:space="preserve">lassifier comparisons for four modality groups and three laterality groups: EMG, goniometer (GONIO), IMU, fused (ALL), ipsilateral (I), contralateral (C), and bilateral (B). </w:t>
      </w:r>
      <w:r w:rsidR="00C06407">
        <w:rPr>
          <w:rFonts w:cs="Times New Roman"/>
          <w:bCs/>
          <w:szCs w:val="24"/>
        </w:rPr>
        <w:t>The number of sensors</w:t>
      </w:r>
      <w:r w:rsidR="00D5109B">
        <w:rPr>
          <w:rFonts w:cs="Times New Roman"/>
          <w:bCs/>
          <w:szCs w:val="24"/>
        </w:rPr>
        <w:t xml:space="preserve"> and </w:t>
      </w:r>
      <w:r w:rsidR="00BC5FF1">
        <w:rPr>
          <w:rFonts w:cs="Times New Roman"/>
          <w:bCs/>
          <w:szCs w:val="24"/>
        </w:rPr>
        <w:t>extracted</w:t>
      </w:r>
      <w:r w:rsidR="00D5109B">
        <w:rPr>
          <w:rFonts w:cs="Times New Roman"/>
          <w:bCs/>
          <w:szCs w:val="24"/>
        </w:rPr>
        <w:t xml:space="preserve"> features (in parentheses) are shown </w:t>
      </w:r>
      <w:r w:rsidR="00FF1023">
        <w:rPr>
          <w:rFonts w:cs="Times New Roman"/>
          <w:bCs/>
          <w:szCs w:val="24"/>
        </w:rPr>
        <w:t xml:space="preserve">next to </w:t>
      </w:r>
      <w:r w:rsidR="00D5109B">
        <w:rPr>
          <w:rFonts w:cs="Times New Roman"/>
          <w:bCs/>
          <w:szCs w:val="24"/>
        </w:rPr>
        <w:t>each classifier configuration.</w:t>
      </w:r>
      <w:r w:rsidR="00810436">
        <w:rPr>
          <w:rFonts w:cs="Times New Roman"/>
          <w:bCs/>
          <w:szCs w:val="24"/>
        </w:rPr>
        <w:t xml:space="preserve"> </w:t>
      </w:r>
    </w:p>
    <w:p w:rsidR="00D61698" w:rsidRDefault="00D61698" w:rsidP="00D61698">
      <w:pPr>
        <w:jc w:val="center"/>
        <w:rPr>
          <w:rFonts w:cs="Times New Roman"/>
          <w:bCs/>
          <w:szCs w:val="24"/>
        </w:rPr>
      </w:pPr>
      <w:r>
        <w:rPr>
          <w:noProof/>
        </w:rPr>
        <w:lastRenderedPageBreak/>
        <w:drawing>
          <wp:inline distT="0" distB="0" distL="0" distR="0" wp14:anchorId="064B4113" wp14:editId="100C2389">
            <wp:extent cx="3463156" cy="29222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pFigure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69463" cy="2927592"/>
                    </a:xfrm>
                    <a:prstGeom prst="rect">
                      <a:avLst/>
                    </a:prstGeom>
                  </pic:spPr>
                </pic:pic>
              </a:graphicData>
            </a:graphic>
          </wp:inline>
        </w:drawing>
      </w:r>
    </w:p>
    <w:p w:rsidR="0056683F" w:rsidRDefault="0056683F" w:rsidP="0056683F">
      <w:pPr>
        <w:jc w:val="both"/>
      </w:pPr>
      <w:r>
        <w:rPr>
          <w:b/>
        </w:rPr>
        <w:t xml:space="preserve">Figure 2. </w:t>
      </w:r>
      <w:r>
        <w:t>Mode-specific classification scheme. Ten classifiers were trained for each leg corresponding to all combinations of incoming activity (level walking (LW), ramp ascent (RA), ramp descent (RD), stair ascent (SA), and stair descent (SD)) and gait event (heel contact (HC) and toe off (TO)). The possible predictions for each classifier are listed as steady-state (SS) or transitional (T) activities.</w:t>
      </w:r>
    </w:p>
    <w:p w:rsidR="00504333" w:rsidRPr="00547DE0" w:rsidRDefault="00504333" w:rsidP="00504333">
      <w:pPr>
        <w:jc w:val="both"/>
      </w:pPr>
      <w:r w:rsidRPr="00547DE0">
        <w:rPr>
          <w:b/>
        </w:rPr>
        <w:t xml:space="preserve">Table 1. </w:t>
      </w:r>
      <w:r w:rsidRPr="00890B3E">
        <w:t>Number of t</w:t>
      </w:r>
      <w:r w:rsidRPr="00547DE0">
        <w:t>raining examples for each mode-specific classifier</w:t>
      </w:r>
      <w:r>
        <w:t>. The correct labels are listed in the header and instances are aggregated across subjects and between legs</w:t>
      </w:r>
      <w:r w:rsidRPr="00547DE0">
        <w:t>.</w:t>
      </w:r>
    </w:p>
    <w:tbl>
      <w:tblPr>
        <w:tblW w:w="6840" w:type="dxa"/>
        <w:jc w:val="center"/>
        <w:tblCellMar>
          <w:left w:w="0" w:type="dxa"/>
          <w:right w:w="0" w:type="dxa"/>
        </w:tblCellMar>
        <w:tblLook w:val="04A0" w:firstRow="1" w:lastRow="0" w:firstColumn="1" w:lastColumn="0" w:noHBand="0" w:noVBand="1"/>
      </w:tblPr>
      <w:tblGrid>
        <w:gridCol w:w="1451"/>
        <w:gridCol w:w="893"/>
        <w:gridCol w:w="893"/>
        <w:gridCol w:w="893"/>
        <w:gridCol w:w="888"/>
        <w:gridCol w:w="888"/>
        <w:gridCol w:w="934"/>
      </w:tblGrid>
      <w:tr w:rsidR="00504333" w:rsidRPr="00547DE0" w:rsidTr="00737304">
        <w:trPr>
          <w:trHeight w:val="288"/>
          <w:jc w:val="center"/>
        </w:trPr>
        <w:tc>
          <w:tcPr>
            <w:tcW w:w="1460" w:type="dxa"/>
            <w:tcBorders>
              <w:top w:val="single" w:sz="8" w:space="0" w:color="000000"/>
              <w:left w:val="single" w:sz="8" w:space="0" w:color="000000"/>
              <w:bottom w:val="nil"/>
              <w:right w:val="nil"/>
            </w:tcBorders>
            <w:shd w:val="clear" w:color="auto" w:fill="auto"/>
            <w:tcMar>
              <w:top w:w="15" w:type="dxa"/>
              <w:left w:w="122" w:type="dxa"/>
              <w:bottom w:w="0" w:type="dxa"/>
              <w:right w:w="122" w:type="dxa"/>
            </w:tcMar>
            <w:vAlign w:val="center"/>
            <w:hideMark/>
          </w:tcPr>
          <w:p w:rsidR="00504333" w:rsidRPr="00547DE0" w:rsidRDefault="00504333" w:rsidP="00737304">
            <w:pPr>
              <w:spacing w:after="0"/>
              <w:jc w:val="center"/>
            </w:pPr>
            <w:r w:rsidRPr="00547DE0">
              <w:rPr>
                <w:b/>
                <w:bCs/>
                <w:u w:val="single"/>
              </w:rPr>
              <w:t>Classifier</w:t>
            </w:r>
          </w:p>
        </w:tc>
        <w:tc>
          <w:tcPr>
            <w:tcW w:w="900" w:type="dxa"/>
            <w:tcBorders>
              <w:top w:val="single" w:sz="8" w:space="0" w:color="000000"/>
              <w:left w:val="nil"/>
              <w:bottom w:val="nil"/>
              <w:right w:val="nil"/>
            </w:tcBorders>
            <w:shd w:val="clear" w:color="auto" w:fill="auto"/>
            <w:tcMar>
              <w:top w:w="15" w:type="dxa"/>
              <w:left w:w="122" w:type="dxa"/>
              <w:bottom w:w="0" w:type="dxa"/>
              <w:right w:w="122" w:type="dxa"/>
            </w:tcMar>
            <w:vAlign w:val="center"/>
            <w:hideMark/>
          </w:tcPr>
          <w:p w:rsidR="00504333" w:rsidRPr="00547DE0" w:rsidRDefault="00504333" w:rsidP="00737304">
            <w:pPr>
              <w:spacing w:after="0"/>
              <w:jc w:val="center"/>
            </w:pPr>
            <w:r w:rsidRPr="00547DE0">
              <w:rPr>
                <w:b/>
                <w:bCs/>
              </w:rPr>
              <w:t>LW</w:t>
            </w:r>
          </w:p>
        </w:tc>
        <w:tc>
          <w:tcPr>
            <w:tcW w:w="900" w:type="dxa"/>
            <w:tcBorders>
              <w:top w:val="single" w:sz="8" w:space="0" w:color="000000"/>
              <w:left w:val="nil"/>
              <w:bottom w:val="nil"/>
              <w:right w:val="nil"/>
            </w:tcBorders>
            <w:shd w:val="clear" w:color="auto" w:fill="auto"/>
            <w:tcMar>
              <w:top w:w="15" w:type="dxa"/>
              <w:left w:w="122" w:type="dxa"/>
              <w:bottom w:w="0" w:type="dxa"/>
              <w:right w:w="122" w:type="dxa"/>
            </w:tcMar>
            <w:vAlign w:val="center"/>
            <w:hideMark/>
          </w:tcPr>
          <w:p w:rsidR="00504333" w:rsidRPr="00547DE0" w:rsidRDefault="00504333" w:rsidP="00737304">
            <w:pPr>
              <w:spacing w:after="0"/>
              <w:jc w:val="center"/>
            </w:pPr>
            <w:r w:rsidRPr="00547DE0">
              <w:rPr>
                <w:b/>
                <w:bCs/>
              </w:rPr>
              <w:t>RA</w:t>
            </w:r>
          </w:p>
        </w:tc>
        <w:tc>
          <w:tcPr>
            <w:tcW w:w="900" w:type="dxa"/>
            <w:tcBorders>
              <w:top w:val="single" w:sz="8" w:space="0" w:color="000000"/>
              <w:left w:val="nil"/>
              <w:bottom w:val="nil"/>
              <w:right w:val="nil"/>
            </w:tcBorders>
            <w:shd w:val="clear" w:color="auto" w:fill="auto"/>
            <w:tcMar>
              <w:top w:w="15" w:type="dxa"/>
              <w:left w:w="122" w:type="dxa"/>
              <w:bottom w:w="0" w:type="dxa"/>
              <w:right w:w="122" w:type="dxa"/>
            </w:tcMar>
            <w:vAlign w:val="center"/>
            <w:hideMark/>
          </w:tcPr>
          <w:p w:rsidR="00504333" w:rsidRPr="00547DE0" w:rsidRDefault="00504333" w:rsidP="00737304">
            <w:pPr>
              <w:spacing w:after="0"/>
              <w:jc w:val="center"/>
            </w:pPr>
            <w:r w:rsidRPr="00547DE0">
              <w:rPr>
                <w:b/>
                <w:bCs/>
              </w:rPr>
              <w:t>RD</w:t>
            </w:r>
          </w:p>
        </w:tc>
        <w:tc>
          <w:tcPr>
            <w:tcW w:w="900" w:type="dxa"/>
            <w:tcBorders>
              <w:top w:val="single" w:sz="8" w:space="0" w:color="000000"/>
              <w:left w:val="nil"/>
              <w:bottom w:val="nil"/>
              <w:right w:val="nil"/>
            </w:tcBorders>
            <w:shd w:val="clear" w:color="auto" w:fill="auto"/>
            <w:tcMar>
              <w:top w:w="15" w:type="dxa"/>
              <w:left w:w="122" w:type="dxa"/>
              <w:bottom w:w="0" w:type="dxa"/>
              <w:right w:w="122" w:type="dxa"/>
            </w:tcMar>
            <w:vAlign w:val="center"/>
            <w:hideMark/>
          </w:tcPr>
          <w:p w:rsidR="00504333" w:rsidRPr="00547DE0" w:rsidRDefault="00504333" w:rsidP="00737304">
            <w:pPr>
              <w:spacing w:after="0"/>
              <w:jc w:val="center"/>
            </w:pPr>
            <w:r w:rsidRPr="00547DE0">
              <w:rPr>
                <w:b/>
                <w:bCs/>
              </w:rPr>
              <w:t>SA</w:t>
            </w:r>
          </w:p>
        </w:tc>
        <w:tc>
          <w:tcPr>
            <w:tcW w:w="900" w:type="dxa"/>
            <w:tcBorders>
              <w:top w:val="single" w:sz="8" w:space="0" w:color="000000"/>
              <w:left w:val="nil"/>
              <w:bottom w:val="nil"/>
              <w:right w:val="nil"/>
            </w:tcBorders>
            <w:shd w:val="clear" w:color="auto" w:fill="auto"/>
            <w:tcMar>
              <w:top w:w="15" w:type="dxa"/>
              <w:left w:w="122" w:type="dxa"/>
              <w:bottom w:w="0" w:type="dxa"/>
              <w:right w:w="122" w:type="dxa"/>
            </w:tcMar>
            <w:vAlign w:val="center"/>
            <w:hideMark/>
          </w:tcPr>
          <w:p w:rsidR="00504333" w:rsidRPr="00547DE0" w:rsidRDefault="00504333" w:rsidP="00737304">
            <w:pPr>
              <w:spacing w:after="0"/>
              <w:jc w:val="center"/>
            </w:pPr>
            <w:r w:rsidRPr="00547DE0">
              <w:rPr>
                <w:b/>
                <w:bCs/>
              </w:rPr>
              <w:t>SD</w:t>
            </w:r>
          </w:p>
        </w:tc>
        <w:tc>
          <w:tcPr>
            <w:tcW w:w="940" w:type="dxa"/>
            <w:tcBorders>
              <w:top w:val="single" w:sz="8" w:space="0" w:color="000000"/>
              <w:left w:val="nil"/>
              <w:bottom w:val="nil"/>
              <w:right w:val="single" w:sz="8" w:space="0" w:color="000000"/>
            </w:tcBorders>
            <w:shd w:val="clear" w:color="auto" w:fill="auto"/>
            <w:tcMar>
              <w:top w:w="15" w:type="dxa"/>
              <w:left w:w="122" w:type="dxa"/>
              <w:bottom w:w="0" w:type="dxa"/>
              <w:right w:w="122" w:type="dxa"/>
            </w:tcMar>
            <w:vAlign w:val="center"/>
            <w:hideMark/>
          </w:tcPr>
          <w:p w:rsidR="00504333" w:rsidRPr="00547DE0" w:rsidRDefault="00504333" w:rsidP="00737304">
            <w:pPr>
              <w:spacing w:after="0"/>
              <w:jc w:val="center"/>
            </w:pPr>
            <w:r w:rsidRPr="00547DE0">
              <w:rPr>
                <w:b/>
                <w:bCs/>
                <w:u w:val="single"/>
              </w:rPr>
              <w:t>Total</w:t>
            </w:r>
          </w:p>
        </w:tc>
      </w:tr>
      <w:tr w:rsidR="00504333" w:rsidRPr="00547DE0" w:rsidTr="00737304">
        <w:trPr>
          <w:trHeight w:val="458"/>
          <w:jc w:val="center"/>
        </w:trPr>
        <w:tc>
          <w:tcPr>
            <w:tcW w:w="1460" w:type="dxa"/>
            <w:tcBorders>
              <w:top w:val="nil"/>
              <w:left w:val="single" w:sz="8" w:space="0" w:color="000000"/>
              <w:bottom w:val="nil"/>
              <w:right w:val="nil"/>
            </w:tcBorders>
            <w:shd w:val="clear" w:color="auto" w:fill="auto"/>
            <w:tcMar>
              <w:top w:w="15" w:type="dxa"/>
              <w:left w:w="122" w:type="dxa"/>
              <w:bottom w:w="0" w:type="dxa"/>
              <w:right w:w="122" w:type="dxa"/>
            </w:tcMar>
            <w:vAlign w:val="center"/>
            <w:hideMark/>
          </w:tcPr>
          <w:p w:rsidR="00504333" w:rsidRPr="00547DE0" w:rsidRDefault="00504333" w:rsidP="00737304">
            <w:pPr>
              <w:spacing w:after="0"/>
              <w:jc w:val="center"/>
            </w:pPr>
            <w:r w:rsidRPr="00547DE0">
              <w:rPr>
                <w:b/>
                <w:bCs/>
              </w:rPr>
              <w:t>HC</w:t>
            </w:r>
            <w:r w:rsidRPr="00547DE0">
              <w:rPr>
                <w:b/>
                <w:bCs/>
                <w:vertAlign w:val="subscript"/>
              </w:rPr>
              <w:t>LW</w:t>
            </w:r>
          </w:p>
        </w:tc>
        <w:tc>
          <w:tcPr>
            <w:tcW w:w="900" w:type="dxa"/>
            <w:tcBorders>
              <w:top w:val="nil"/>
              <w:left w:val="nil"/>
              <w:bottom w:val="nil"/>
              <w:right w:val="nil"/>
            </w:tcBorders>
            <w:shd w:val="clear" w:color="auto" w:fill="auto"/>
            <w:tcMar>
              <w:top w:w="15" w:type="dxa"/>
              <w:left w:w="122" w:type="dxa"/>
              <w:bottom w:w="0" w:type="dxa"/>
              <w:right w:w="122" w:type="dxa"/>
            </w:tcMar>
            <w:vAlign w:val="center"/>
            <w:hideMark/>
          </w:tcPr>
          <w:p w:rsidR="00504333" w:rsidRPr="00547DE0" w:rsidRDefault="00504333" w:rsidP="00737304">
            <w:pPr>
              <w:spacing w:after="0"/>
              <w:jc w:val="center"/>
            </w:pPr>
            <w:r w:rsidRPr="00547DE0">
              <w:t>4523</w:t>
            </w:r>
          </w:p>
        </w:tc>
        <w:tc>
          <w:tcPr>
            <w:tcW w:w="900" w:type="dxa"/>
            <w:tcBorders>
              <w:top w:val="nil"/>
              <w:left w:val="nil"/>
              <w:bottom w:val="nil"/>
              <w:right w:val="nil"/>
            </w:tcBorders>
            <w:shd w:val="clear" w:color="auto" w:fill="auto"/>
            <w:tcMar>
              <w:top w:w="15" w:type="dxa"/>
              <w:left w:w="122" w:type="dxa"/>
              <w:bottom w:w="0" w:type="dxa"/>
              <w:right w:w="122" w:type="dxa"/>
            </w:tcMar>
            <w:vAlign w:val="center"/>
            <w:hideMark/>
          </w:tcPr>
          <w:p w:rsidR="00504333" w:rsidRPr="00547DE0" w:rsidRDefault="00504333" w:rsidP="00737304">
            <w:pPr>
              <w:spacing w:after="0"/>
              <w:jc w:val="center"/>
            </w:pPr>
            <w:r w:rsidRPr="00547DE0">
              <w:t>240</w:t>
            </w:r>
          </w:p>
        </w:tc>
        <w:tc>
          <w:tcPr>
            <w:tcW w:w="900" w:type="dxa"/>
            <w:tcBorders>
              <w:top w:val="nil"/>
              <w:left w:val="nil"/>
              <w:bottom w:val="nil"/>
              <w:right w:val="nil"/>
            </w:tcBorders>
            <w:shd w:val="clear" w:color="auto" w:fill="auto"/>
            <w:tcMar>
              <w:top w:w="15" w:type="dxa"/>
              <w:left w:w="122" w:type="dxa"/>
              <w:bottom w:w="0" w:type="dxa"/>
              <w:right w:w="122" w:type="dxa"/>
            </w:tcMar>
            <w:vAlign w:val="center"/>
            <w:hideMark/>
          </w:tcPr>
          <w:p w:rsidR="00504333" w:rsidRPr="00547DE0" w:rsidRDefault="00504333" w:rsidP="00737304">
            <w:pPr>
              <w:spacing w:after="0"/>
              <w:jc w:val="center"/>
            </w:pPr>
            <w:r w:rsidRPr="00547DE0">
              <w:t>240</w:t>
            </w:r>
          </w:p>
        </w:tc>
        <w:tc>
          <w:tcPr>
            <w:tcW w:w="900" w:type="dxa"/>
            <w:tcBorders>
              <w:top w:val="nil"/>
              <w:left w:val="nil"/>
              <w:bottom w:val="nil"/>
              <w:right w:val="nil"/>
            </w:tcBorders>
            <w:shd w:val="clear" w:color="auto" w:fill="auto"/>
            <w:tcMar>
              <w:top w:w="15" w:type="dxa"/>
              <w:left w:w="122" w:type="dxa"/>
              <w:bottom w:w="0" w:type="dxa"/>
              <w:right w:w="122" w:type="dxa"/>
            </w:tcMar>
            <w:vAlign w:val="center"/>
            <w:hideMark/>
          </w:tcPr>
          <w:p w:rsidR="00504333" w:rsidRPr="00547DE0" w:rsidRDefault="00504333" w:rsidP="00737304">
            <w:pPr>
              <w:spacing w:after="0"/>
              <w:jc w:val="center"/>
            </w:pPr>
            <w:r w:rsidRPr="00547DE0">
              <w:t>239</w:t>
            </w:r>
          </w:p>
        </w:tc>
        <w:tc>
          <w:tcPr>
            <w:tcW w:w="900" w:type="dxa"/>
            <w:tcBorders>
              <w:top w:val="nil"/>
              <w:left w:val="nil"/>
              <w:bottom w:val="nil"/>
              <w:right w:val="nil"/>
            </w:tcBorders>
            <w:shd w:val="clear" w:color="auto" w:fill="auto"/>
            <w:tcMar>
              <w:top w:w="15" w:type="dxa"/>
              <w:left w:w="122" w:type="dxa"/>
              <w:bottom w:w="0" w:type="dxa"/>
              <w:right w:w="122" w:type="dxa"/>
            </w:tcMar>
            <w:vAlign w:val="center"/>
            <w:hideMark/>
          </w:tcPr>
          <w:p w:rsidR="00504333" w:rsidRPr="00547DE0" w:rsidRDefault="00504333" w:rsidP="00737304">
            <w:pPr>
              <w:spacing w:after="0"/>
              <w:jc w:val="center"/>
            </w:pPr>
            <w:r w:rsidRPr="00547DE0">
              <w:t>248</w:t>
            </w:r>
          </w:p>
        </w:tc>
        <w:tc>
          <w:tcPr>
            <w:tcW w:w="940" w:type="dxa"/>
            <w:tcBorders>
              <w:top w:val="nil"/>
              <w:left w:val="nil"/>
              <w:bottom w:val="nil"/>
              <w:right w:val="single" w:sz="8" w:space="0" w:color="000000"/>
            </w:tcBorders>
            <w:shd w:val="clear" w:color="auto" w:fill="auto"/>
            <w:tcMar>
              <w:top w:w="15" w:type="dxa"/>
              <w:left w:w="122" w:type="dxa"/>
              <w:bottom w:w="0" w:type="dxa"/>
              <w:right w:w="122" w:type="dxa"/>
            </w:tcMar>
            <w:vAlign w:val="center"/>
            <w:hideMark/>
          </w:tcPr>
          <w:p w:rsidR="00504333" w:rsidRPr="00547DE0" w:rsidRDefault="00504333" w:rsidP="00737304">
            <w:pPr>
              <w:spacing w:after="0"/>
              <w:jc w:val="center"/>
            </w:pPr>
            <w:r w:rsidRPr="00547DE0">
              <w:rPr>
                <w:b/>
                <w:bCs/>
              </w:rPr>
              <w:t>5490</w:t>
            </w:r>
          </w:p>
        </w:tc>
      </w:tr>
      <w:tr w:rsidR="00504333" w:rsidRPr="00547DE0" w:rsidTr="00737304">
        <w:trPr>
          <w:trHeight w:val="462"/>
          <w:jc w:val="center"/>
        </w:trPr>
        <w:tc>
          <w:tcPr>
            <w:tcW w:w="1460" w:type="dxa"/>
            <w:tcBorders>
              <w:top w:val="nil"/>
              <w:left w:val="single" w:sz="8" w:space="0" w:color="000000"/>
              <w:bottom w:val="nil"/>
              <w:right w:val="nil"/>
            </w:tcBorders>
            <w:shd w:val="clear" w:color="auto" w:fill="auto"/>
            <w:tcMar>
              <w:top w:w="15" w:type="dxa"/>
              <w:left w:w="122" w:type="dxa"/>
              <w:bottom w:w="0" w:type="dxa"/>
              <w:right w:w="122" w:type="dxa"/>
            </w:tcMar>
            <w:vAlign w:val="center"/>
            <w:hideMark/>
          </w:tcPr>
          <w:p w:rsidR="00504333" w:rsidRPr="00547DE0" w:rsidRDefault="00504333" w:rsidP="00737304">
            <w:pPr>
              <w:spacing w:after="0"/>
              <w:jc w:val="center"/>
            </w:pPr>
            <w:r w:rsidRPr="00547DE0">
              <w:rPr>
                <w:b/>
                <w:bCs/>
              </w:rPr>
              <w:t>TO</w:t>
            </w:r>
            <w:r w:rsidRPr="00547DE0">
              <w:rPr>
                <w:b/>
                <w:bCs/>
                <w:vertAlign w:val="subscript"/>
              </w:rPr>
              <w:t>LW</w:t>
            </w:r>
          </w:p>
        </w:tc>
        <w:tc>
          <w:tcPr>
            <w:tcW w:w="900" w:type="dxa"/>
            <w:tcBorders>
              <w:top w:val="nil"/>
              <w:left w:val="nil"/>
              <w:bottom w:val="nil"/>
              <w:right w:val="nil"/>
            </w:tcBorders>
            <w:shd w:val="clear" w:color="auto" w:fill="auto"/>
            <w:tcMar>
              <w:top w:w="15" w:type="dxa"/>
              <w:left w:w="122" w:type="dxa"/>
              <w:bottom w:w="0" w:type="dxa"/>
              <w:right w:w="122" w:type="dxa"/>
            </w:tcMar>
            <w:vAlign w:val="center"/>
            <w:hideMark/>
          </w:tcPr>
          <w:p w:rsidR="00504333" w:rsidRPr="00547DE0" w:rsidRDefault="00504333" w:rsidP="00737304">
            <w:pPr>
              <w:spacing w:after="0"/>
              <w:jc w:val="center"/>
            </w:pPr>
            <w:r w:rsidRPr="00547DE0">
              <w:t>4637</w:t>
            </w:r>
          </w:p>
        </w:tc>
        <w:tc>
          <w:tcPr>
            <w:tcW w:w="900" w:type="dxa"/>
            <w:tcBorders>
              <w:top w:val="nil"/>
              <w:left w:val="nil"/>
              <w:bottom w:val="nil"/>
              <w:right w:val="nil"/>
            </w:tcBorders>
            <w:shd w:val="clear" w:color="auto" w:fill="auto"/>
            <w:tcMar>
              <w:top w:w="15" w:type="dxa"/>
              <w:left w:w="122" w:type="dxa"/>
              <w:bottom w:w="0" w:type="dxa"/>
              <w:right w:w="122" w:type="dxa"/>
            </w:tcMar>
            <w:vAlign w:val="center"/>
            <w:hideMark/>
          </w:tcPr>
          <w:p w:rsidR="00504333" w:rsidRPr="00547DE0" w:rsidRDefault="00504333" w:rsidP="00737304">
            <w:pPr>
              <w:spacing w:after="0"/>
              <w:jc w:val="center"/>
            </w:pPr>
            <w:r w:rsidRPr="00547DE0">
              <w:t>245</w:t>
            </w:r>
          </w:p>
        </w:tc>
        <w:tc>
          <w:tcPr>
            <w:tcW w:w="900" w:type="dxa"/>
            <w:tcBorders>
              <w:top w:val="nil"/>
              <w:left w:val="nil"/>
              <w:bottom w:val="nil"/>
              <w:right w:val="nil"/>
            </w:tcBorders>
            <w:shd w:val="clear" w:color="auto" w:fill="auto"/>
            <w:tcMar>
              <w:top w:w="15" w:type="dxa"/>
              <w:left w:w="122" w:type="dxa"/>
              <w:bottom w:w="0" w:type="dxa"/>
              <w:right w:w="122" w:type="dxa"/>
            </w:tcMar>
            <w:vAlign w:val="center"/>
            <w:hideMark/>
          </w:tcPr>
          <w:p w:rsidR="00504333" w:rsidRPr="00547DE0" w:rsidRDefault="00504333" w:rsidP="00737304">
            <w:pPr>
              <w:spacing w:after="0"/>
              <w:jc w:val="center"/>
            </w:pPr>
            <w:r w:rsidRPr="00547DE0">
              <w:t>246</w:t>
            </w:r>
          </w:p>
        </w:tc>
        <w:tc>
          <w:tcPr>
            <w:tcW w:w="900" w:type="dxa"/>
            <w:tcBorders>
              <w:top w:val="nil"/>
              <w:left w:val="nil"/>
              <w:bottom w:val="nil"/>
              <w:right w:val="nil"/>
            </w:tcBorders>
            <w:shd w:val="clear" w:color="auto" w:fill="auto"/>
            <w:tcMar>
              <w:top w:w="15" w:type="dxa"/>
              <w:left w:w="122" w:type="dxa"/>
              <w:bottom w:w="0" w:type="dxa"/>
              <w:right w:w="122" w:type="dxa"/>
            </w:tcMar>
            <w:vAlign w:val="center"/>
            <w:hideMark/>
          </w:tcPr>
          <w:p w:rsidR="00504333" w:rsidRPr="00547DE0" w:rsidRDefault="00504333" w:rsidP="00737304">
            <w:pPr>
              <w:spacing w:after="0"/>
              <w:jc w:val="center"/>
            </w:pPr>
            <w:r w:rsidRPr="00547DE0">
              <w:t>253</w:t>
            </w:r>
          </w:p>
        </w:tc>
        <w:tc>
          <w:tcPr>
            <w:tcW w:w="900" w:type="dxa"/>
            <w:tcBorders>
              <w:top w:val="nil"/>
              <w:left w:val="nil"/>
              <w:bottom w:val="nil"/>
              <w:right w:val="nil"/>
            </w:tcBorders>
            <w:shd w:val="clear" w:color="auto" w:fill="auto"/>
            <w:tcMar>
              <w:top w:w="15" w:type="dxa"/>
              <w:left w:w="122" w:type="dxa"/>
              <w:bottom w:w="0" w:type="dxa"/>
              <w:right w:w="122" w:type="dxa"/>
            </w:tcMar>
            <w:vAlign w:val="center"/>
            <w:hideMark/>
          </w:tcPr>
          <w:p w:rsidR="00504333" w:rsidRPr="00547DE0" w:rsidRDefault="00504333" w:rsidP="00737304">
            <w:pPr>
              <w:spacing w:after="0"/>
              <w:jc w:val="center"/>
            </w:pPr>
            <w:r w:rsidRPr="00547DE0">
              <w:t>243</w:t>
            </w:r>
          </w:p>
        </w:tc>
        <w:tc>
          <w:tcPr>
            <w:tcW w:w="940" w:type="dxa"/>
            <w:tcBorders>
              <w:top w:val="nil"/>
              <w:left w:val="nil"/>
              <w:bottom w:val="nil"/>
              <w:right w:val="single" w:sz="8" w:space="0" w:color="000000"/>
            </w:tcBorders>
            <w:shd w:val="clear" w:color="auto" w:fill="auto"/>
            <w:tcMar>
              <w:top w:w="15" w:type="dxa"/>
              <w:left w:w="122" w:type="dxa"/>
              <w:bottom w:w="0" w:type="dxa"/>
              <w:right w:w="122" w:type="dxa"/>
            </w:tcMar>
            <w:vAlign w:val="center"/>
            <w:hideMark/>
          </w:tcPr>
          <w:p w:rsidR="00504333" w:rsidRPr="00547DE0" w:rsidRDefault="00504333" w:rsidP="00737304">
            <w:pPr>
              <w:spacing w:after="0"/>
              <w:jc w:val="center"/>
            </w:pPr>
            <w:r w:rsidRPr="00547DE0">
              <w:rPr>
                <w:b/>
                <w:bCs/>
              </w:rPr>
              <w:t>5624</w:t>
            </w:r>
          </w:p>
        </w:tc>
      </w:tr>
      <w:tr w:rsidR="00504333" w:rsidRPr="00547DE0" w:rsidTr="00737304">
        <w:trPr>
          <w:trHeight w:val="462"/>
          <w:jc w:val="center"/>
        </w:trPr>
        <w:tc>
          <w:tcPr>
            <w:tcW w:w="1460" w:type="dxa"/>
            <w:tcBorders>
              <w:top w:val="nil"/>
              <w:left w:val="single" w:sz="8" w:space="0" w:color="000000"/>
              <w:bottom w:val="nil"/>
              <w:right w:val="nil"/>
            </w:tcBorders>
            <w:shd w:val="clear" w:color="auto" w:fill="auto"/>
            <w:tcMar>
              <w:top w:w="15" w:type="dxa"/>
              <w:left w:w="122" w:type="dxa"/>
              <w:bottom w:w="0" w:type="dxa"/>
              <w:right w:w="122" w:type="dxa"/>
            </w:tcMar>
            <w:vAlign w:val="center"/>
            <w:hideMark/>
          </w:tcPr>
          <w:p w:rsidR="00504333" w:rsidRPr="00547DE0" w:rsidRDefault="00504333" w:rsidP="00737304">
            <w:pPr>
              <w:spacing w:after="0"/>
              <w:jc w:val="center"/>
            </w:pPr>
            <w:r w:rsidRPr="00547DE0">
              <w:rPr>
                <w:b/>
                <w:bCs/>
              </w:rPr>
              <w:t>HC</w:t>
            </w:r>
            <w:r w:rsidRPr="00547DE0">
              <w:rPr>
                <w:b/>
                <w:bCs/>
                <w:vertAlign w:val="subscript"/>
              </w:rPr>
              <w:t>RA</w:t>
            </w:r>
          </w:p>
        </w:tc>
        <w:tc>
          <w:tcPr>
            <w:tcW w:w="900" w:type="dxa"/>
            <w:tcBorders>
              <w:top w:val="nil"/>
              <w:left w:val="nil"/>
              <w:bottom w:val="nil"/>
              <w:right w:val="nil"/>
            </w:tcBorders>
            <w:shd w:val="clear" w:color="auto" w:fill="auto"/>
            <w:tcMar>
              <w:top w:w="15" w:type="dxa"/>
              <w:left w:w="122" w:type="dxa"/>
              <w:bottom w:w="0" w:type="dxa"/>
              <w:right w:w="122" w:type="dxa"/>
            </w:tcMar>
            <w:vAlign w:val="center"/>
            <w:hideMark/>
          </w:tcPr>
          <w:p w:rsidR="00504333" w:rsidRPr="00547DE0" w:rsidRDefault="00504333" w:rsidP="00737304">
            <w:pPr>
              <w:spacing w:after="0"/>
              <w:jc w:val="center"/>
            </w:pPr>
            <w:r w:rsidRPr="00547DE0">
              <w:t>243</w:t>
            </w:r>
          </w:p>
        </w:tc>
        <w:tc>
          <w:tcPr>
            <w:tcW w:w="900" w:type="dxa"/>
            <w:tcBorders>
              <w:top w:val="nil"/>
              <w:left w:val="nil"/>
              <w:bottom w:val="nil"/>
              <w:right w:val="nil"/>
            </w:tcBorders>
            <w:shd w:val="clear" w:color="auto" w:fill="auto"/>
            <w:tcMar>
              <w:top w:w="15" w:type="dxa"/>
              <w:left w:w="122" w:type="dxa"/>
              <w:bottom w:w="0" w:type="dxa"/>
              <w:right w:w="122" w:type="dxa"/>
            </w:tcMar>
            <w:vAlign w:val="center"/>
            <w:hideMark/>
          </w:tcPr>
          <w:p w:rsidR="00504333" w:rsidRPr="00547DE0" w:rsidRDefault="00504333" w:rsidP="00737304">
            <w:pPr>
              <w:spacing w:after="0"/>
              <w:jc w:val="center"/>
            </w:pPr>
            <w:r w:rsidRPr="00547DE0">
              <w:t>1408</w:t>
            </w:r>
          </w:p>
        </w:tc>
        <w:tc>
          <w:tcPr>
            <w:tcW w:w="900" w:type="dxa"/>
            <w:tcBorders>
              <w:top w:val="nil"/>
              <w:left w:val="nil"/>
              <w:bottom w:val="nil"/>
              <w:right w:val="nil"/>
            </w:tcBorders>
            <w:shd w:val="clear" w:color="auto" w:fill="BFBFBF"/>
            <w:tcMar>
              <w:top w:w="15" w:type="dxa"/>
              <w:left w:w="122" w:type="dxa"/>
              <w:bottom w:w="0" w:type="dxa"/>
              <w:right w:w="122" w:type="dxa"/>
            </w:tcMar>
            <w:vAlign w:val="center"/>
            <w:hideMark/>
          </w:tcPr>
          <w:p w:rsidR="00504333" w:rsidRPr="00547DE0" w:rsidRDefault="00504333" w:rsidP="00737304">
            <w:pPr>
              <w:spacing w:after="0"/>
              <w:jc w:val="center"/>
            </w:pPr>
          </w:p>
        </w:tc>
        <w:tc>
          <w:tcPr>
            <w:tcW w:w="900" w:type="dxa"/>
            <w:tcBorders>
              <w:top w:val="nil"/>
              <w:left w:val="nil"/>
              <w:bottom w:val="nil"/>
              <w:right w:val="nil"/>
            </w:tcBorders>
            <w:shd w:val="clear" w:color="auto" w:fill="BFBFBF"/>
            <w:tcMar>
              <w:top w:w="15" w:type="dxa"/>
              <w:left w:w="122" w:type="dxa"/>
              <w:bottom w:w="0" w:type="dxa"/>
              <w:right w:w="122" w:type="dxa"/>
            </w:tcMar>
            <w:vAlign w:val="center"/>
            <w:hideMark/>
          </w:tcPr>
          <w:p w:rsidR="00504333" w:rsidRPr="00547DE0" w:rsidRDefault="00504333" w:rsidP="00737304">
            <w:pPr>
              <w:spacing w:after="0"/>
              <w:jc w:val="center"/>
            </w:pPr>
          </w:p>
        </w:tc>
        <w:tc>
          <w:tcPr>
            <w:tcW w:w="900" w:type="dxa"/>
            <w:tcBorders>
              <w:top w:val="nil"/>
              <w:left w:val="nil"/>
              <w:bottom w:val="nil"/>
              <w:right w:val="nil"/>
            </w:tcBorders>
            <w:shd w:val="clear" w:color="auto" w:fill="BFBFBF"/>
            <w:tcMar>
              <w:top w:w="15" w:type="dxa"/>
              <w:left w:w="122" w:type="dxa"/>
              <w:bottom w:w="0" w:type="dxa"/>
              <w:right w:w="122" w:type="dxa"/>
            </w:tcMar>
            <w:vAlign w:val="center"/>
            <w:hideMark/>
          </w:tcPr>
          <w:p w:rsidR="00504333" w:rsidRPr="00547DE0" w:rsidRDefault="00504333" w:rsidP="00737304">
            <w:pPr>
              <w:spacing w:after="0"/>
              <w:jc w:val="center"/>
            </w:pPr>
          </w:p>
        </w:tc>
        <w:tc>
          <w:tcPr>
            <w:tcW w:w="940" w:type="dxa"/>
            <w:tcBorders>
              <w:top w:val="nil"/>
              <w:left w:val="nil"/>
              <w:bottom w:val="nil"/>
              <w:right w:val="single" w:sz="8" w:space="0" w:color="000000"/>
            </w:tcBorders>
            <w:shd w:val="clear" w:color="auto" w:fill="auto"/>
            <w:tcMar>
              <w:top w:w="15" w:type="dxa"/>
              <w:left w:w="122" w:type="dxa"/>
              <w:bottom w:w="0" w:type="dxa"/>
              <w:right w:w="122" w:type="dxa"/>
            </w:tcMar>
            <w:vAlign w:val="center"/>
            <w:hideMark/>
          </w:tcPr>
          <w:p w:rsidR="00504333" w:rsidRPr="00547DE0" w:rsidRDefault="00504333" w:rsidP="00737304">
            <w:pPr>
              <w:spacing w:after="0"/>
              <w:jc w:val="center"/>
            </w:pPr>
            <w:r w:rsidRPr="00547DE0">
              <w:rPr>
                <w:b/>
                <w:bCs/>
              </w:rPr>
              <w:t>1651</w:t>
            </w:r>
          </w:p>
        </w:tc>
      </w:tr>
      <w:tr w:rsidR="00504333" w:rsidRPr="00547DE0" w:rsidTr="00737304">
        <w:trPr>
          <w:trHeight w:val="458"/>
          <w:jc w:val="center"/>
        </w:trPr>
        <w:tc>
          <w:tcPr>
            <w:tcW w:w="1460" w:type="dxa"/>
            <w:tcBorders>
              <w:top w:val="nil"/>
              <w:left w:val="single" w:sz="8" w:space="0" w:color="000000"/>
              <w:bottom w:val="nil"/>
              <w:right w:val="nil"/>
            </w:tcBorders>
            <w:shd w:val="clear" w:color="auto" w:fill="auto"/>
            <w:tcMar>
              <w:top w:w="15" w:type="dxa"/>
              <w:left w:w="122" w:type="dxa"/>
              <w:bottom w:w="0" w:type="dxa"/>
              <w:right w:w="122" w:type="dxa"/>
            </w:tcMar>
            <w:vAlign w:val="center"/>
            <w:hideMark/>
          </w:tcPr>
          <w:p w:rsidR="00504333" w:rsidRPr="00547DE0" w:rsidRDefault="00504333" w:rsidP="00737304">
            <w:pPr>
              <w:spacing w:after="0"/>
              <w:jc w:val="center"/>
            </w:pPr>
            <w:r w:rsidRPr="00547DE0">
              <w:rPr>
                <w:b/>
                <w:bCs/>
              </w:rPr>
              <w:t>TO</w:t>
            </w:r>
            <w:r w:rsidRPr="00547DE0">
              <w:rPr>
                <w:b/>
                <w:bCs/>
                <w:vertAlign w:val="subscript"/>
              </w:rPr>
              <w:t>RA</w:t>
            </w:r>
          </w:p>
        </w:tc>
        <w:tc>
          <w:tcPr>
            <w:tcW w:w="900" w:type="dxa"/>
            <w:tcBorders>
              <w:top w:val="nil"/>
              <w:left w:val="nil"/>
              <w:bottom w:val="nil"/>
              <w:right w:val="nil"/>
            </w:tcBorders>
            <w:shd w:val="clear" w:color="auto" w:fill="auto"/>
            <w:tcMar>
              <w:top w:w="15" w:type="dxa"/>
              <w:left w:w="122" w:type="dxa"/>
              <w:bottom w:w="0" w:type="dxa"/>
              <w:right w:w="122" w:type="dxa"/>
            </w:tcMar>
            <w:vAlign w:val="center"/>
            <w:hideMark/>
          </w:tcPr>
          <w:p w:rsidR="00504333" w:rsidRPr="00547DE0" w:rsidRDefault="00504333" w:rsidP="00737304">
            <w:pPr>
              <w:spacing w:after="0"/>
              <w:jc w:val="center"/>
            </w:pPr>
            <w:r w:rsidRPr="00547DE0">
              <w:t>252</w:t>
            </w:r>
          </w:p>
        </w:tc>
        <w:tc>
          <w:tcPr>
            <w:tcW w:w="900" w:type="dxa"/>
            <w:tcBorders>
              <w:top w:val="nil"/>
              <w:left w:val="nil"/>
              <w:bottom w:val="nil"/>
              <w:right w:val="nil"/>
            </w:tcBorders>
            <w:shd w:val="clear" w:color="auto" w:fill="auto"/>
            <w:tcMar>
              <w:top w:w="15" w:type="dxa"/>
              <w:left w:w="122" w:type="dxa"/>
              <w:bottom w:w="0" w:type="dxa"/>
              <w:right w:w="122" w:type="dxa"/>
            </w:tcMar>
            <w:vAlign w:val="center"/>
            <w:hideMark/>
          </w:tcPr>
          <w:p w:rsidR="00504333" w:rsidRPr="00547DE0" w:rsidRDefault="00504333" w:rsidP="00737304">
            <w:pPr>
              <w:spacing w:after="0"/>
              <w:jc w:val="center"/>
            </w:pPr>
            <w:r w:rsidRPr="00547DE0">
              <w:t>1416</w:t>
            </w:r>
          </w:p>
        </w:tc>
        <w:tc>
          <w:tcPr>
            <w:tcW w:w="900" w:type="dxa"/>
            <w:tcBorders>
              <w:top w:val="nil"/>
              <w:left w:val="nil"/>
              <w:bottom w:val="nil"/>
              <w:right w:val="nil"/>
            </w:tcBorders>
            <w:shd w:val="clear" w:color="auto" w:fill="BFBFBF"/>
            <w:tcMar>
              <w:top w:w="15" w:type="dxa"/>
              <w:left w:w="122" w:type="dxa"/>
              <w:bottom w:w="0" w:type="dxa"/>
              <w:right w:w="122" w:type="dxa"/>
            </w:tcMar>
            <w:vAlign w:val="center"/>
            <w:hideMark/>
          </w:tcPr>
          <w:p w:rsidR="00504333" w:rsidRPr="00547DE0" w:rsidRDefault="00504333" w:rsidP="00737304">
            <w:pPr>
              <w:spacing w:after="0"/>
              <w:jc w:val="center"/>
            </w:pPr>
          </w:p>
        </w:tc>
        <w:tc>
          <w:tcPr>
            <w:tcW w:w="900" w:type="dxa"/>
            <w:tcBorders>
              <w:top w:val="nil"/>
              <w:left w:val="nil"/>
              <w:bottom w:val="nil"/>
              <w:right w:val="nil"/>
            </w:tcBorders>
            <w:shd w:val="clear" w:color="auto" w:fill="BFBFBF"/>
            <w:tcMar>
              <w:top w:w="15" w:type="dxa"/>
              <w:left w:w="122" w:type="dxa"/>
              <w:bottom w:w="0" w:type="dxa"/>
              <w:right w:w="122" w:type="dxa"/>
            </w:tcMar>
            <w:vAlign w:val="center"/>
            <w:hideMark/>
          </w:tcPr>
          <w:p w:rsidR="00504333" w:rsidRPr="00547DE0" w:rsidRDefault="00504333" w:rsidP="00737304">
            <w:pPr>
              <w:spacing w:after="0"/>
              <w:jc w:val="center"/>
            </w:pPr>
          </w:p>
        </w:tc>
        <w:tc>
          <w:tcPr>
            <w:tcW w:w="900" w:type="dxa"/>
            <w:tcBorders>
              <w:top w:val="nil"/>
              <w:left w:val="nil"/>
              <w:bottom w:val="nil"/>
              <w:right w:val="nil"/>
            </w:tcBorders>
            <w:shd w:val="clear" w:color="auto" w:fill="BFBFBF"/>
            <w:tcMar>
              <w:top w:w="15" w:type="dxa"/>
              <w:left w:w="122" w:type="dxa"/>
              <w:bottom w:w="0" w:type="dxa"/>
              <w:right w:w="122" w:type="dxa"/>
            </w:tcMar>
            <w:vAlign w:val="center"/>
            <w:hideMark/>
          </w:tcPr>
          <w:p w:rsidR="00504333" w:rsidRPr="00547DE0" w:rsidRDefault="00504333" w:rsidP="00737304">
            <w:pPr>
              <w:spacing w:after="0"/>
              <w:jc w:val="center"/>
            </w:pPr>
          </w:p>
        </w:tc>
        <w:tc>
          <w:tcPr>
            <w:tcW w:w="940" w:type="dxa"/>
            <w:tcBorders>
              <w:top w:val="nil"/>
              <w:left w:val="nil"/>
              <w:bottom w:val="nil"/>
              <w:right w:val="single" w:sz="8" w:space="0" w:color="000000"/>
            </w:tcBorders>
            <w:shd w:val="clear" w:color="auto" w:fill="auto"/>
            <w:tcMar>
              <w:top w:w="15" w:type="dxa"/>
              <w:left w:w="122" w:type="dxa"/>
              <w:bottom w:w="0" w:type="dxa"/>
              <w:right w:w="122" w:type="dxa"/>
            </w:tcMar>
            <w:vAlign w:val="center"/>
            <w:hideMark/>
          </w:tcPr>
          <w:p w:rsidR="00504333" w:rsidRPr="00547DE0" w:rsidRDefault="00504333" w:rsidP="00737304">
            <w:pPr>
              <w:spacing w:after="0"/>
              <w:jc w:val="center"/>
            </w:pPr>
            <w:r w:rsidRPr="00547DE0">
              <w:rPr>
                <w:b/>
                <w:bCs/>
              </w:rPr>
              <w:t>1668</w:t>
            </w:r>
          </w:p>
        </w:tc>
      </w:tr>
      <w:tr w:rsidR="00504333" w:rsidRPr="00547DE0" w:rsidTr="00737304">
        <w:trPr>
          <w:trHeight w:val="462"/>
          <w:jc w:val="center"/>
        </w:trPr>
        <w:tc>
          <w:tcPr>
            <w:tcW w:w="1460" w:type="dxa"/>
            <w:tcBorders>
              <w:top w:val="nil"/>
              <w:left w:val="single" w:sz="8" w:space="0" w:color="000000"/>
              <w:bottom w:val="nil"/>
              <w:right w:val="nil"/>
            </w:tcBorders>
            <w:shd w:val="clear" w:color="auto" w:fill="auto"/>
            <w:tcMar>
              <w:top w:w="15" w:type="dxa"/>
              <w:left w:w="122" w:type="dxa"/>
              <w:bottom w:w="0" w:type="dxa"/>
              <w:right w:w="122" w:type="dxa"/>
            </w:tcMar>
            <w:vAlign w:val="center"/>
            <w:hideMark/>
          </w:tcPr>
          <w:p w:rsidR="00504333" w:rsidRPr="00547DE0" w:rsidRDefault="00504333" w:rsidP="00737304">
            <w:pPr>
              <w:spacing w:after="0"/>
              <w:jc w:val="center"/>
            </w:pPr>
            <w:r w:rsidRPr="00547DE0">
              <w:rPr>
                <w:b/>
                <w:bCs/>
              </w:rPr>
              <w:t>HC</w:t>
            </w:r>
            <w:r w:rsidRPr="00547DE0">
              <w:rPr>
                <w:b/>
                <w:bCs/>
                <w:vertAlign w:val="subscript"/>
              </w:rPr>
              <w:t>RD</w:t>
            </w:r>
          </w:p>
        </w:tc>
        <w:tc>
          <w:tcPr>
            <w:tcW w:w="900" w:type="dxa"/>
            <w:tcBorders>
              <w:top w:val="nil"/>
              <w:left w:val="nil"/>
              <w:bottom w:val="nil"/>
              <w:right w:val="nil"/>
            </w:tcBorders>
            <w:shd w:val="clear" w:color="auto" w:fill="auto"/>
            <w:tcMar>
              <w:top w:w="15" w:type="dxa"/>
              <w:left w:w="122" w:type="dxa"/>
              <w:bottom w:w="0" w:type="dxa"/>
              <w:right w:w="122" w:type="dxa"/>
            </w:tcMar>
            <w:vAlign w:val="center"/>
            <w:hideMark/>
          </w:tcPr>
          <w:p w:rsidR="00504333" w:rsidRPr="00547DE0" w:rsidRDefault="00504333" w:rsidP="00737304">
            <w:pPr>
              <w:spacing w:after="0"/>
              <w:jc w:val="center"/>
            </w:pPr>
            <w:r w:rsidRPr="00547DE0">
              <w:t>239</w:t>
            </w:r>
          </w:p>
        </w:tc>
        <w:tc>
          <w:tcPr>
            <w:tcW w:w="900" w:type="dxa"/>
            <w:tcBorders>
              <w:top w:val="nil"/>
              <w:left w:val="nil"/>
              <w:bottom w:val="nil"/>
              <w:right w:val="nil"/>
            </w:tcBorders>
            <w:shd w:val="clear" w:color="auto" w:fill="BFBFBF"/>
            <w:tcMar>
              <w:top w:w="15" w:type="dxa"/>
              <w:left w:w="122" w:type="dxa"/>
              <w:bottom w:w="0" w:type="dxa"/>
              <w:right w:w="122" w:type="dxa"/>
            </w:tcMar>
            <w:vAlign w:val="center"/>
            <w:hideMark/>
          </w:tcPr>
          <w:p w:rsidR="00504333" w:rsidRPr="00547DE0" w:rsidRDefault="00504333" w:rsidP="00737304">
            <w:pPr>
              <w:spacing w:after="0"/>
              <w:jc w:val="center"/>
            </w:pPr>
          </w:p>
        </w:tc>
        <w:tc>
          <w:tcPr>
            <w:tcW w:w="900" w:type="dxa"/>
            <w:tcBorders>
              <w:top w:val="nil"/>
              <w:left w:val="nil"/>
              <w:bottom w:val="nil"/>
              <w:right w:val="nil"/>
            </w:tcBorders>
            <w:shd w:val="clear" w:color="auto" w:fill="auto"/>
            <w:tcMar>
              <w:top w:w="15" w:type="dxa"/>
              <w:left w:w="122" w:type="dxa"/>
              <w:bottom w:w="0" w:type="dxa"/>
              <w:right w:w="122" w:type="dxa"/>
            </w:tcMar>
            <w:vAlign w:val="center"/>
            <w:hideMark/>
          </w:tcPr>
          <w:p w:rsidR="00504333" w:rsidRPr="00547DE0" w:rsidRDefault="00504333" w:rsidP="00737304">
            <w:pPr>
              <w:spacing w:after="0"/>
              <w:jc w:val="center"/>
            </w:pPr>
            <w:r w:rsidRPr="00547DE0">
              <w:t>1757</w:t>
            </w:r>
          </w:p>
        </w:tc>
        <w:tc>
          <w:tcPr>
            <w:tcW w:w="900" w:type="dxa"/>
            <w:tcBorders>
              <w:top w:val="nil"/>
              <w:left w:val="nil"/>
              <w:bottom w:val="nil"/>
              <w:right w:val="nil"/>
            </w:tcBorders>
            <w:shd w:val="clear" w:color="auto" w:fill="BFBFBF"/>
            <w:tcMar>
              <w:top w:w="15" w:type="dxa"/>
              <w:left w:w="122" w:type="dxa"/>
              <w:bottom w:w="0" w:type="dxa"/>
              <w:right w:w="122" w:type="dxa"/>
            </w:tcMar>
            <w:vAlign w:val="center"/>
            <w:hideMark/>
          </w:tcPr>
          <w:p w:rsidR="00504333" w:rsidRPr="00547DE0" w:rsidRDefault="00504333" w:rsidP="00737304">
            <w:pPr>
              <w:spacing w:after="0"/>
              <w:jc w:val="center"/>
            </w:pPr>
          </w:p>
        </w:tc>
        <w:tc>
          <w:tcPr>
            <w:tcW w:w="900" w:type="dxa"/>
            <w:tcBorders>
              <w:top w:val="nil"/>
              <w:left w:val="nil"/>
              <w:bottom w:val="nil"/>
              <w:right w:val="nil"/>
            </w:tcBorders>
            <w:shd w:val="clear" w:color="auto" w:fill="BFBFBF"/>
            <w:tcMar>
              <w:top w:w="15" w:type="dxa"/>
              <w:left w:w="122" w:type="dxa"/>
              <w:bottom w:w="0" w:type="dxa"/>
              <w:right w:w="122" w:type="dxa"/>
            </w:tcMar>
            <w:vAlign w:val="center"/>
            <w:hideMark/>
          </w:tcPr>
          <w:p w:rsidR="00504333" w:rsidRPr="00547DE0" w:rsidRDefault="00504333" w:rsidP="00737304">
            <w:pPr>
              <w:spacing w:after="0"/>
              <w:jc w:val="center"/>
            </w:pPr>
          </w:p>
        </w:tc>
        <w:tc>
          <w:tcPr>
            <w:tcW w:w="940" w:type="dxa"/>
            <w:tcBorders>
              <w:top w:val="nil"/>
              <w:left w:val="nil"/>
              <w:bottom w:val="nil"/>
              <w:right w:val="single" w:sz="8" w:space="0" w:color="000000"/>
            </w:tcBorders>
            <w:shd w:val="clear" w:color="auto" w:fill="auto"/>
            <w:tcMar>
              <w:top w:w="15" w:type="dxa"/>
              <w:left w:w="122" w:type="dxa"/>
              <w:bottom w:w="0" w:type="dxa"/>
              <w:right w:w="122" w:type="dxa"/>
            </w:tcMar>
            <w:vAlign w:val="center"/>
            <w:hideMark/>
          </w:tcPr>
          <w:p w:rsidR="00504333" w:rsidRPr="00547DE0" w:rsidRDefault="00504333" w:rsidP="00737304">
            <w:pPr>
              <w:spacing w:after="0"/>
              <w:jc w:val="center"/>
            </w:pPr>
            <w:r w:rsidRPr="00547DE0">
              <w:rPr>
                <w:b/>
                <w:bCs/>
              </w:rPr>
              <w:t>1996</w:t>
            </w:r>
          </w:p>
        </w:tc>
      </w:tr>
      <w:tr w:rsidR="00504333" w:rsidRPr="00547DE0" w:rsidTr="00737304">
        <w:trPr>
          <w:trHeight w:val="458"/>
          <w:jc w:val="center"/>
        </w:trPr>
        <w:tc>
          <w:tcPr>
            <w:tcW w:w="1460" w:type="dxa"/>
            <w:tcBorders>
              <w:top w:val="nil"/>
              <w:left w:val="single" w:sz="8" w:space="0" w:color="000000"/>
              <w:bottom w:val="nil"/>
              <w:right w:val="nil"/>
            </w:tcBorders>
            <w:shd w:val="clear" w:color="auto" w:fill="auto"/>
            <w:tcMar>
              <w:top w:w="15" w:type="dxa"/>
              <w:left w:w="122" w:type="dxa"/>
              <w:bottom w:w="0" w:type="dxa"/>
              <w:right w:w="122" w:type="dxa"/>
            </w:tcMar>
            <w:vAlign w:val="center"/>
            <w:hideMark/>
          </w:tcPr>
          <w:p w:rsidR="00504333" w:rsidRPr="00547DE0" w:rsidRDefault="00504333" w:rsidP="00737304">
            <w:pPr>
              <w:spacing w:after="0"/>
              <w:jc w:val="center"/>
            </w:pPr>
            <w:r w:rsidRPr="00547DE0">
              <w:rPr>
                <w:b/>
                <w:bCs/>
              </w:rPr>
              <w:t>TO</w:t>
            </w:r>
            <w:r w:rsidRPr="00547DE0">
              <w:rPr>
                <w:b/>
                <w:bCs/>
                <w:vertAlign w:val="subscript"/>
              </w:rPr>
              <w:t>RD</w:t>
            </w:r>
          </w:p>
        </w:tc>
        <w:tc>
          <w:tcPr>
            <w:tcW w:w="900" w:type="dxa"/>
            <w:tcBorders>
              <w:top w:val="nil"/>
              <w:left w:val="nil"/>
              <w:bottom w:val="nil"/>
              <w:right w:val="nil"/>
            </w:tcBorders>
            <w:shd w:val="clear" w:color="auto" w:fill="auto"/>
            <w:tcMar>
              <w:top w:w="15" w:type="dxa"/>
              <w:left w:w="122" w:type="dxa"/>
              <w:bottom w:w="0" w:type="dxa"/>
              <w:right w:w="122" w:type="dxa"/>
            </w:tcMar>
            <w:vAlign w:val="center"/>
            <w:hideMark/>
          </w:tcPr>
          <w:p w:rsidR="00504333" w:rsidRPr="00547DE0" w:rsidRDefault="00504333" w:rsidP="00737304">
            <w:pPr>
              <w:spacing w:after="0"/>
              <w:jc w:val="center"/>
            </w:pPr>
            <w:r w:rsidRPr="00547DE0">
              <w:t>245</w:t>
            </w:r>
          </w:p>
        </w:tc>
        <w:tc>
          <w:tcPr>
            <w:tcW w:w="900" w:type="dxa"/>
            <w:tcBorders>
              <w:top w:val="nil"/>
              <w:left w:val="nil"/>
              <w:bottom w:val="nil"/>
              <w:right w:val="nil"/>
            </w:tcBorders>
            <w:shd w:val="clear" w:color="auto" w:fill="BFBFBF"/>
            <w:tcMar>
              <w:top w:w="15" w:type="dxa"/>
              <w:left w:w="122" w:type="dxa"/>
              <w:bottom w:w="0" w:type="dxa"/>
              <w:right w:w="122" w:type="dxa"/>
            </w:tcMar>
            <w:vAlign w:val="center"/>
            <w:hideMark/>
          </w:tcPr>
          <w:p w:rsidR="00504333" w:rsidRPr="00547DE0" w:rsidRDefault="00504333" w:rsidP="00737304">
            <w:pPr>
              <w:spacing w:after="0"/>
              <w:jc w:val="center"/>
            </w:pPr>
          </w:p>
        </w:tc>
        <w:tc>
          <w:tcPr>
            <w:tcW w:w="900" w:type="dxa"/>
            <w:tcBorders>
              <w:top w:val="nil"/>
              <w:left w:val="nil"/>
              <w:bottom w:val="nil"/>
              <w:right w:val="nil"/>
            </w:tcBorders>
            <w:shd w:val="clear" w:color="auto" w:fill="auto"/>
            <w:tcMar>
              <w:top w:w="15" w:type="dxa"/>
              <w:left w:w="122" w:type="dxa"/>
              <w:bottom w:w="0" w:type="dxa"/>
              <w:right w:w="122" w:type="dxa"/>
            </w:tcMar>
            <w:vAlign w:val="center"/>
            <w:hideMark/>
          </w:tcPr>
          <w:p w:rsidR="00504333" w:rsidRPr="00547DE0" w:rsidRDefault="00504333" w:rsidP="00737304">
            <w:pPr>
              <w:spacing w:after="0"/>
              <w:jc w:val="center"/>
            </w:pPr>
            <w:r w:rsidRPr="00547DE0">
              <w:t>1762</w:t>
            </w:r>
          </w:p>
        </w:tc>
        <w:tc>
          <w:tcPr>
            <w:tcW w:w="900" w:type="dxa"/>
            <w:tcBorders>
              <w:top w:val="nil"/>
              <w:left w:val="nil"/>
              <w:bottom w:val="nil"/>
              <w:right w:val="nil"/>
            </w:tcBorders>
            <w:shd w:val="clear" w:color="auto" w:fill="BFBFBF"/>
            <w:tcMar>
              <w:top w:w="15" w:type="dxa"/>
              <w:left w:w="122" w:type="dxa"/>
              <w:bottom w:w="0" w:type="dxa"/>
              <w:right w:w="122" w:type="dxa"/>
            </w:tcMar>
            <w:vAlign w:val="center"/>
            <w:hideMark/>
          </w:tcPr>
          <w:p w:rsidR="00504333" w:rsidRPr="00547DE0" w:rsidRDefault="00504333" w:rsidP="00737304">
            <w:pPr>
              <w:spacing w:after="0"/>
              <w:jc w:val="center"/>
            </w:pPr>
          </w:p>
        </w:tc>
        <w:tc>
          <w:tcPr>
            <w:tcW w:w="900" w:type="dxa"/>
            <w:tcBorders>
              <w:top w:val="nil"/>
              <w:left w:val="nil"/>
              <w:bottom w:val="nil"/>
              <w:right w:val="nil"/>
            </w:tcBorders>
            <w:shd w:val="clear" w:color="auto" w:fill="BFBFBF"/>
            <w:tcMar>
              <w:top w:w="15" w:type="dxa"/>
              <w:left w:w="122" w:type="dxa"/>
              <w:bottom w:w="0" w:type="dxa"/>
              <w:right w:w="122" w:type="dxa"/>
            </w:tcMar>
            <w:vAlign w:val="center"/>
            <w:hideMark/>
          </w:tcPr>
          <w:p w:rsidR="00504333" w:rsidRPr="00547DE0" w:rsidRDefault="00504333" w:rsidP="00737304">
            <w:pPr>
              <w:spacing w:after="0"/>
              <w:jc w:val="center"/>
            </w:pPr>
          </w:p>
        </w:tc>
        <w:tc>
          <w:tcPr>
            <w:tcW w:w="940" w:type="dxa"/>
            <w:tcBorders>
              <w:top w:val="nil"/>
              <w:left w:val="nil"/>
              <w:bottom w:val="nil"/>
              <w:right w:val="single" w:sz="8" w:space="0" w:color="000000"/>
            </w:tcBorders>
            <w:shd w:val="clear" w:color="auto" w:fill="auto"/>
            <w:tcMar>
              <w:top w:w="15" w:type="dxa"/>
              <w:left w:w="122" w:type="dxa"/>
              <w:bottom w:w="0" w:type="dxa"/>
              <w:right w:w="122" w:type="dxa"/>
            </w:tcMar>
            <w:vAlign w:val="center"/>
            <w:hideMark/>
          </w:tcPr>
          <w:p w:rsidR="00504333" w:rsidRPr="00547DE0" w:rsidRDefault="00504333" w:rsidP="00737304">
            <w:pPr>
              <w:spacing w:after="0"/>
              <w:jc w:val="center"/>
            </w:pPr>
            <w:r w:rsidRPr="00547DE0">
              <w:rPr>
                <w:b/>
                <w:bCs/>
              </w:rPr>
              <w:t>2007</w:t>
            </w:r>
          </w:p>
        </w:tc>
      </w:tr>
      <w:tr w:rsidR="00504333" w:rsidRPr="00547DE0" w:rsidTr="00737304">
        <w:trPr>
          <w:trHeight w:val="462"/>
          <w:jc w:val="center"/>
        </w:trPr>
        <w:tc>
          <w:tcPr>
            <w:tcW w:w="1460" w:type="dxa"/>
            <w:tcBorders>
              <w:top w:val="nil"/>
              <w:left w:val="single" w:sz="8" w:space="0" w:color="000000"/>
              <w:bottom w:val="nil"/>
              <w:right w:val="nil"/>
            </w:tcBorders>
            <w:shd w:val="clear" w:color="auto" w:fill="auto"/>
            <w:tcMar>
              <w:top w:w="15" w:type="dxa"/>
              <w:left w:w="122" w:type="dxa"/>
              <w:bottom w:w="0" w:type="dxa"/>
              <w:right w:w="122" w:type="dxa"/>
            </w:tcMar>
            <w:vAlign w:val="center"/>
            <w:hideMark/>
          </w:tcPr>
          <w:p w:rsidR="00504333" w:rsidRPr="00547DE0" w:rsidRDefault="00504333" w:rsidP="00737304">
            <w:pPr>
              <w:spacing w:after="0"/>
              <w:jc w:val="center"/>
            </w:pPr>
            <w:r w:rsidRPr="00547DE0">
              <w:rPr>
                <w:b/>
                <w:bCs/>
              </w:rPr>
              <w:t>HC</w:t>
            </w:r>
            <w:r w:rsidRPr="00547DE0">
              <w:rPr>
                <w:b/>
                <w:bCs/>
                <w:vertAlign w:val="subscript"/>
              </w:rPr>
              <w:t>SA</w:t>
            </w:r>
          </w:p>
        </w:tc>
        <w:tc>
          <w:tcPr>
            <w:tcW w:w="900" w:type="dxa"/>
            <w:tcBorders>
              <w:top w:val="nil"/>
              <w:left w:val="nil"/>
              <w:bottom w:val="nil"/>
              <w:right w:val="nil"/>
            </w:tcBorders>
            <w:shd w:val="clear" w:color="auto" w:fill="auto"/>
            <w:tcMar>
              <w:top w:w="15" w:type="dxa"/>
              <w:left w:w="122" w:type="dxa"/>
              <w:bottom w:w="0" w:type="dxa"/>
              <w:right w:w="122" w:type="dxa"/>
            </w:tcMar>
            <w:vAlign w:val="center"/>
            <w:hideMark/>
          </w:tcPr>
          <w:p w:rsidR="00504333" w:rsidRPr="00547DE0" w:rsidRDefault="00504333" w:rsidP="00737304">
            <w:pPr>
              <w:spacing w:after="0"/>
              <w:jc w:val="center"/>
            </w:pPr>
            <w:r w:rsidRPr="00547DE0">
              <w:t>238</w:t>
            </w:r>
          </w:p>
        </w:tc>
        <w:tc>
          <w:tcPr>
            <w:tcW w:w="900" w:type="dxa"/>
            <w:tcBorders>
              <w:top w:val="nil"/>
              <w:left w:val="nil"/>
              <w:bottom w:val="nil"/>
              <w:right w:val="nil"/>
            </w:tcBorders>
            <w:shd w:val="clear" w:color="auto" w:fill="BFBFBF"/>
            <w:tcMar>
              <w:top w:w="15" w:type="dxa"/>
              <w:left w:w="122" w:type="dxa"/>
              <w:bottom w:w="0" w:type="dxa"/>
              <w:right w:w="122" w:type="dxa"/>
            </w:tcMar>
            <w:vAlign w:val="center"/>
            <w:hideMark/>
          </w:tcPr>
          <w:p w:rsidR="00504333" w:rsidRPr="00547DE0" w:rsidRDefault="00504333" w:rsidP="00737304">
            <w:pPr>
              <w:spacing w:after="0"/>
              <w:jc w:val="center"/>
            </w:pPr>
          </w:p>
        </w:tc>
        <w:tc>
          <w:tcPr>
            <w:tcW w:w="900" w:type="dxa"/>
            <w:tcBorders>
              <w:top w:val="nil"/>
              <w:left w:val="nil"/>
              <w:bottom w:val="nil"/>
              <w:right w:val="nil"/>
            </w:tcBorders>
            <w:shd w:val="clear" w:color="auto" w:fill="BFBFBF"/>
            <w:tcMar>
              <w:top w:w="15" w:type="dxa"/>
              <w:left w:w="122" w:type="dxa"/>
              <w:bottom w:w="0" w:type="dxa"/>
              <w:right w:w="122" w:type="dxa"/>
            </w:tcMar>
            <w:vAlign w:val="center"/>
            <w:hideMark/>
          </w:tcPr>
          <w:p w:rsidR="00504333" w:rsidRPr="00547DE0" w:rsidRDefault="00504333" w:rsidP="00737304">
            <w:pPr>
              <w:spacing w:after="0"/>
              <w:jc w:val="center"/>
            </w:pPr>
          </w:p>
        </w:tc>
        <w:tc>
          <w:tcPr>
            <w:tcW w:w="900" w:type="dxa"/>
            <w:tcBorders>
              <w:top w:val="nil"/>
              <w:left w:val="nil"/>
              <w:bottom w:val="nil"/>
              <w:right w:val="nil"/>
            </w:tcBorders>
            <w:shd w:val="clear" w:color="auto" w:fill="auto"/>
            <w:tcMar>
              <w:top w:w="15" w:type="dxa"/>
              <w:left w:w="122" w:type="dxa"/>
              <w:bottom w:w="0" w:type="dxa"/>
              <w:right w:w="122" w:type="dxa"/>
            </w:tcMar>
            <w:vAlign w:val="center"/>
            <w:hideMark/>
          </w:tcPr>
          <w:p w:rsidR="00504333" w:rsidRPr="00547DE0" w:rsidRDefault="00504333" w:rsidP="00737304">
            <w:pPr>
              <w:spacing w:after="0"/>
              <w:jc w:val="center"/>
            </w:pPr>
            <w:r w:rsidRPr="00547DE0">
              <w:t>489</w:t>
            </w:r>
          </w:p>
        </w:tc>
        <w:tc>
          <w:tcPr>
            <w:tcW w:w="900" w:type="dxa"/>
            <w:tcBorders>
              <w:top w:val="nil"/>
              <w:left w:val="nil"/>
              <w:bottom w:val="nil"/>
              <w:right w:val="nil"/>
            </w:tcBorders>
            <w:shd w:val="clear" w:color="auto" w:fill="BFBFBF"/>
            <w:tcMar>
              <w:top w:w="15" w:type="dxa"/>
              <w:left w:w="122" w:type="dxa"/>
              <w:bottom w:w="0" w:type="dxa"/>
              <w:right w:w="122" w:type="dxa"/>
            </w:tcMar>
            <w:vAlign w:val="center"/>
            <w:hideMark/>
          </w:tcPr>
          <w:p w:rsidR="00504333" w:rsidRPr="00547DE0" w:rsidRDefault="00504333" w:rsidP="00737304">
            <w:pPr>
              <w:spacing w:after="0"/>
              <w:jc w:val="center"/>
            </w:pPr>
          </w:p>
        </w:tc>
        <w:tc>
          <w:tcPr>
            <w:tcW w:w="940" w:type="dxa"/>
            <w:tcBorders>
              <w:top w:val="nil"/>
              <w:left w:val="nil"/>
              <w:bottom w:val="nil"/>
              <w:right w:val="single" w:sz="8" w:space="0" w:color="000000"/>
            </w:tcBorders>
            <w:shd w:val="clear" w:color="auto" w:fill="auto"/>
            <w:tcMar>
              <w:top w:w="15" w:type="dxa"/>
              <w:left w:w="122" w:type="dxa"/>
              <w:bottom w:w="0" w:type="dxa"/>
              <w:right w:w="122" w:type="dxa"/>
            </w:tcMar>
            <w:vAlign w:val="center"/>
            <w:hideMark/>
          </w:tcPr>
          <w:p w:rsidR="00504333" w:rsidRPr="00547DE0" w:rsidRDefault="00504333" w:rsidP="00737304">
            <w:pPr>
              <w:spacing w:after="0"/>
              <w:jc w:val="center"/>
            </w:pPr>
            <w:r w:rsidRPr="00547DE0">
              <w:rPr>
                <w:b/>
                <w:bCs/>
              </w:rPr>
              <w:t>727</w:t>
            </w:r>
          </w:p>
        </w:tc>
      </w:tr>
      <w:tr w:rsidR="00504333" w:rsidRPr="00547DE0" w:rsidTr="00737304">
        <w:trPr>
          <w:trHeight w:val="458"/>
          <w:jc w:val="center"/>
        </w:trPr>
        <w:tc>
          <w:tcPr>
            <w:tcW w:w="1460" w:type="dxa"/>
            <w:tcBorders>
              <w:top w:val="nil"/>
              <w:left w:val="single" w:sz="8" w:space="0" w:color="000000"/>
              <w:bottom w:val="nil"/>
              <w:right w:val="nil"/>
            </w:tcBorders>
            <w:shd w:val="clear" w:color="auto" w:fill="auto"/>
            <w:tcMar>
              <w:top w:w="15" w:type="dxa"/>
              <w:left w:w="122" w:type="dxa"/>
              <w:bottom w:w="0" w:type="dxa"/>
              <w:right w:w="122" w:type="dxa"/>
            </w:tcMar>
            <w:vAlign w:val="center"/>
            <w:hideMark/>
          </w:tcPr>
          <w:p w:rsidR="00504333" w:rsidRPr="00547DE0" w:rsidRDefault="00504333" w:rsidP="00737304">
            <w:pPr>
              <w:spacing w:after="0"/>
              <w:jc w:val="center"/>
            </w:pPr>
            <w:r w:rsidRPr="00547DE0">
              <w:rPr>
                <w:b/>
                <w:bCs/>
              </w:rPr>
              <w:t>TO</w:t>
            </w:r>
            <w:r w:rsidRPr="00547DE0">
              <w:rPr>
                <w:b/>
                <w:bCs/>
                <w:vertAlign w:val="subscript"/>
              </w:rPr>
              <w:t>SA</w:t>
            </w:r>
          </w:p>
        </w:tc>
        <w:tc>
          <w:tcPr>
            <w:tcW w:w="900" w:type="dxa"/>
            <w:tcBorders>
              <w:top w:val="nil"/>
              <w:left w:val="nil"/>
              <w:bottom w:val="nil"/>
              <w:right w:val="nil"/>
            </w:tcBorders>
            <w:shd w:val="clear" w:color="auto" w:fill="auto"/>
            <w:tcMar>
              <w:top w:w="15" w:type="dxa"/>
              <w:left w:w="122" w:type="dxa"/>
              <w:bottom w:w="0" w:type="dxa"/>
              <w:right w:w="122" w:type="dxa"/>
            </w:tcMar>
            <w:vAlign w:val="center"/>
            <w:hideMark/>
          </w:tcPr>
          <w:p w:rsidR="00504333" w:rsidRPr="00547DE0" w:rsidRDefault="00504333" w:rsidP="00737304">
            <w:pPr>
              <w:spacing w:after="0"/>
              <w:jc w:val="center"/>
            </w:pPr>
            <w:r w:rsidRPr="00547DE0">
              <w:t>245</w:t>
            </w:r>
          </w:p>
        </w:tc>
        <w:tc>
          <w:tcPr>
            <w:tcW w:w="900" w:type="dxa"/>
            <w:tcBorders>
              <w:top w:val="nil"/>
              <w:left w:val="nil"/>
              <w:bottom w:val="nil"/>
              <w:right w:val="nil"/>
            </w:tcBorders>
            <w:shd w:val="clear" w:color="auto" w:fill="BFBFBF"/>
            <w:tcMar>
              <w:top w:w="15" w:type="dxa"/>
              <w:left w:w="122" w:type="dxa"/>
              <w:bottom w:w="0" w:type="dxa"/>
              <w:right w:w="122" w:type="dxa"/>
            </w:tcMar>
            <w:vAlign w:val="center"/>
            <w:hideMark/>
          </w:tcPr>
          <w:p w:rsidR="00504333" w:rsidRPr="00547DE0" w:rsidRDefault="00504333" w:rsidP="00737304">
            <w:pPr>
              <w:spacing w:after="0"/>
              <w:jc w:val="center"/>
            </w:pPr>
          </w:p>
        </w:tc>
        <w:tc>
          <w:tcPr>
            <w:tcW w:w="900" w:type="dxa"/>
            <w:tcBorders>
              <w:top w:val="nil"/>
              <w:left w:val="nil"/>
              <w:bottom w:val="nil"/>
              <w:right w:val="nil"/>
            </w:tcBorders>
            <w:shd w:val="clear" w:color="auto" w:fill="BFBFBF"/>
            <w:tcMar>
              <w:top w:w="15" w:type="dxa"/>
              <w:left w:w="122" w:type="dxa"/>
              <w:bottom w:w="0" w:type="dxa"/>
              <w:right w:w="122" w:type="dxa"/>
            </w:tcMar>
            <w:vAlign w:val="center"/>
            <w:hideMark/>
          </w:tcPr>
          <w:p w:rsidR="00504333" w:rsidRPr="00547DE0" w:rsidRDefault="00504333" w:rsidP="00737304">
            <w:pPr>
              <w:spacing w:after="0"/>
              <w:jc w:val="center"/>
            </w:pPr>
          </w:p>
        </w:tc>
        <w:tc>
          <w:tcPr>
            <w:tcW w:w="900" w:type="dxa"/>
            <w:tcBorders>
              <w:top w:val="nil"/>
              <w:left w:val="nil"/>
              <w:bottom w:val="nil"/>
              <w:right w:val="nil"/>
            </w:tcBorders>
            <w:shd w:val="clear" w:color="auto" w:fill="auto"/>
            <w:tcMar>
              <w:top w:w="15" w:type="dxa"/>
              <w:left w:w="122" w:type="dxa"/>
              <w:bottom w:w="0" w:type="dxa"/>
              <w:right w:w="122" w:type="dxa"/>
            </w:tcMar>
            <w:vAlign w:val="center"/>
            <w:hideMark/>
          </w:tcPr>
          <w:p w:rsidR="00504333" w:rsidRPr="00547DE0" w:rsidRDefault="00504333" w:rsidP="00737304">
            <w:pPr>
              <w:spacing w:after="0"/>
              <w:jc w:val="center"/>
            </w:pPr>
            <w:r w:rsidRPr="00547DE0">
              <w:t>472</w:t>
            </w:r>
          </w:p>
        </w:tc>
        <w:tc>
          <w:tcPr>
            <w:tcW w:w="900" w:type="dxa"/>
            <w:tcBorders>
              <w:top w:val="nil"/>
              <w:left w:val="nil"/>
              <w:bottom w:val="nil"/>
              <w:right w:val="nil"/>
            </w:tcBorders>
            <w:shd w:val="clear" w:color="auto" w:fill="BFBFBF"/>
            <w:tcMar>
              <w:top w:w="15" w:type="dxa"/>
              <w:left w:w="122" w:type="dxa"/>
              <w:bottom w:w="0" w:type="dxa"/>
              <w:right w:w="122" w:type="dxa"/>
            </w:tcMar>
            <w:vAlign w:val="center"/>
            <w:hideMark/>
          </w:tcPr>
          <w:p w:rsidR="00504333" w:rsidRPr="00547DE0" w:rsidRDefault="00504333" w:rsidP="00737304">
            <w:pPr>
              <w:spacing w:after="0"/>
              <w:jc w:val="center"/>
            </w:pPr>
          </w:p>
        </w:tc>
        <w:tc>
          <w:tcPr>
            <w:tcW w:w="940" w:type="dxa"/>
            <w:tcBorders>
              <w:top w:val="nil"/>
              <w:left w:val="nil"/>
              <w:bottom w:val="nil"/>
              <w:right w:val="single" w:sz="8" w:space="0" w:color="000000"/>
            </w:tcBorders>
            <w:shd w:val="clear" w:color="auto" w:fill="auto"/>
            <w:tcMar>
              <w:top w:w="15" w:type="dxa"/>
              <w:left w:w="122" w:type="dxa"/>
              <w:bottom w:w="0" w:type="dxa"/>
              <w:right w:w="122" w:type="dxa"/>
            </w:tcMar>
            <w:vAlign w:val="center"/>
            <w:hideMark/>
          </w:tcPr>
          <w:p w:rsidR="00504333" w:rsidRPr="00547DE0" w:rsidRDefault="00504333" w:rsidP="00737304">
            <w:pPr>
              <w:spacing w:after="0"/>
              <w:jc w:val="center"/>
            </w:pPr>
            <w:r w:rsidRPr="00547DE0">
              <w:rPr>
                <w:b/>
                <w:bCs/>
              </w:rPr>
              <w:t>717</w:t>
            </w:r>
          </w:p>
        </w:tc>
      </w:tr>
      <w:tr w:rsidR="00504333" w:rsidRPr="00547DE0" w:rsidTr="00737304">
        <w:trPr>
          <w:trHeight w:val="462"/>
          <w:jc w:val="center"/>
        </w:trPr>
        <w:tc>
          <w:tcPr>
            <w:tcW w:w="1460" w:type="dxa"/>
            <w:tcBorders>
              <w:top w:val="nil"/>
              <w:left w:val="single" w:sz="8" w:space="0" w:color="000000"/>
              <w:bottom w:val="nil"/>
              <w:right w:val="nil"/>
            </w:tcBorders>
            <w:shd w:val="clear" w:color="auto" w:fill="auto"/>
            <w:tcMar>
              <w:top w:w="15" w:type="dxa"/>
              <w:left w:w="122" w:type="dxa"/>
              <w:bottom w:w="0" w:type="dxa"/>
              <w:right w:w="122" w:type="dxa"/>
            </w:tcMar>
            <w:vAlign w:val="center"/>
            <w:hideMark/>
          </w:tcPr>
          <w:p w:rsidR="00504333" w:rsidRPr="00547DE0" w:rsidRDefault="00504333" w:rsidP="00737304">
            <w:pPr>
              <w:spacing w:after="0"/>
              <w:jc w:val="center"/>
            </w:pPr>
            <w:r w:rsidRPr="00547DE0">
              <w:rPr>
                <w:b/>
                <w:bCs/>
              </w:rPr>
              <w:t>HC</w:t>
            </w:r>
            <w:r w:rsidRPr="00547DE0">
              <w:rPr>
                <w:b/>
                <w:bCs/>
                <w:vertAlign w:val="subscript"/>
              </w:rPr>
              <w:t>SD</w:t>
            </w:r>
          </w:p>
        </w:tc>
        <w:tc>
          <w:tcPr>
            <w:tcW w:w="900" w:type="dxa"/>
            <w:tcBorders>
              <w:top w:val="nil"/>
              <w:left w:val="nil"/>
              <w:bottom w:val="nil"/>
              <w:right w:val="nil"/>
            </w:tcBorders>
            <w:shd w:val="clear" w:color="auto" w:fill="auto"/>
            <w:tcMar>
              <w:top w:w="15" w:type="dxa"/>
              <w:left w:w="122" w:type="dxa"/>
              <w:bottom w:w="0" w:type="dxa"/>
              <w:right w:w="122" w:type="dxa"/>
            </w:tcMar>
            <w:vAlign w:val="center"/>
            <w:hideMark/>
          </w:tcPr>
          <w:p w:rsidR="00504333" w:rsidRPr="00547DE0" w:rsidRDefault="00504333" w:rsidP="00737304">
            <w:pPr>
              <w:spacing w:after="0"/>
              <w:jc w:val="center"/>
            </w:pPr>
            <w:r w:rsidRPr="00547DE0">
              <w:t>248</w:t>
            </w:r>
          </w:p>
        </w:tc>
        <w:tc>
          <w:tcPr>
            <w:tcW w:w="900" w:type="dxa"/>
            <w:tcBorders>
              <w:top w:val="nil"/>
              <w:left w:val="nil"/>
              <w:bottom w:val="nil"/>
              <w:right w:val="nil"/>
            </w:tcBorders>
            <w:shd w:val="clear" w:color="auto" w:fill="BFBFBF"/>
            <w:tcMar>
              <w:top w:w="15" w:type="dxa"/>
              <w:left w:w="122" w:type="dxa"/>
              <w:bottom w:w="0" w:type="dxa"/>
              <w:right w:w="122" w:type="dxa"/>
            </w:tcMar>
            <w:vAlign w:val="center"/>
            <w:hideMark/>
          </w:tcPr>
          <w:p w:rsidR="00504333" w:rsidRPr="00547DE0" w:rsidRDefault="00504333" w:rsidP="00737304">
            <w:pPr>
              <w:spacing w:after="0"/>
              <w:jc w:val="center"/>
            </w:pPr>
          </w:p>
        </w:tc>
        <w:tc>
          <w:tcPr>
            <w:tcW w:w="900" w:type="dxa"/>
            <w:tcBorders>
              <w:top w:val="nil"/>
              <w:left w:val="nil"/>
              <w:bottom w:val="nil"/>
              <w:right w:val="nil"/>
            </w:tcBorders>
            <w:shd w:val="clear" w:color="auto" w:fill="BFBFBF"/>
            <w:tcMar>
              <w:top w:w="15" w:type="dxa"/>
              <w:left w:w="122" w:type="dxa"/>
              <w:bottom w:w="0" w:type="dxa"/>
              <w:right w:w="122" w:type="dxa"/>
            </w:tcMar>
            <w:vAlign w:val="center"/>
            <w:hideMark/>
          </w:tcPr>
          <w:p w:rsidR="00504333" w:rsidRPr="00547DE0" w:rsidRDefault="00504333" w:rsidP="00737304">
            <w:pPr>
              <w:spacing w:after="0"/>
              <w:jc w:val="center"/>
            </w:pPr>
          </w:p>
        </w:tc>
        <w:tc>
          <w:tcPr>
            <w:tcW w:w="900" w:type="dxa"/>
            <w:tcBorders>
              <w:top w:val="nil"/>
              <w:left w:val="nil"/>
              <w:bottom w:val="nil"/>
              <w:right w:val="nil"/>
            </w:tcBorders>
            <w:shd w:val="clear" w:color="auto" w:fill="BFBFBF"/>
            <w:tcMar>
              <w:top w:w="15" w:type="dxa"/>
              <w:left w:w="122" w:type="dxa"/>
              <w:bottom w:w="0" w:type="dxa"/>
              <w:right w:w="122" w:type="dxa"/>
            </w:tcMar>
            <w:vAlign w:val="center"/>
            <w:hideMark/>
          </w:tcPr>
          <w:p w:rsidR="00504333" w:rsidRPr="00547DE0" w:rsidRDefault="00504333" w:rsidP="00737304">
            <w:pPr>
              <w:spacing w:after="0"/>
              <w:jc w:val="center"/>
            </w:pPr>
          </w:p>
        </w:tc>
        <w:tc>
          <w:tcPr>
            <w:tcW w:w="900" w:type="dxa"/>
            <w:tcBorders>
              <w:top w:val="nil"/>
              <w:left w:val="nil"/>
              <w:bottom w:val="nil"/>
              <w:right w:val="nil"/>
            </w:tcBorders>
            <w:shd w:val="clear" w:color="auto" w:fill="auto"/>
            <w:tcMar>
              <w:top w:w="15" w:type="dxa"/>
              <w:left w:w="122" w:type="dxa"/>
              <w:bottom w:w="0" w:type="dxa"/>
              <w:right w:w="122" w:type="dxa"/>
            </w:tcMar>
            <w:vAlign w:val="center"/>
            <w:hideMark/>
          </w:tcPr>
          <w:p w:rsidR="00504333" w:rsidRPr="00547DE0" w:rsidRDefault="00504333" w:rsidP="00737304">
            <w:pPr>
              <w:spacing w:after="0"/>
              <w:jc w:val="center"/>
            </w:pPr>
            <w:r w:rsidRPr="00547DE0">
              <w:t>475</w:t>
            </w:r>
          </w:p>
        </w:tc>
        <w:tc>
          <w:tcPr>
            <w:tcW w:w="940" w:type="dxa"/>
            <w:tcBorders>
              <w:top w:val="nil"/>
              <w:left w:val="nil"/>
              <w:bottom w:val="nil"/>
              <w:right w:val="single" w:sz="8" w:space="0" w:color="000000"/>
            </w:tcBorders>
            <w:shd w:val="clear" w:color="auto" w:fill="auto"/>
            <w:tcMar>
              <w:top w:w="15" w:type="dxa"/>
              <w:left w:w="122" w:type="dxa"/>
              <w:bottom w:w="0" w:type="dxa"/>
              <w:right w:w="122" w:type="dxa"/>
            </w:tcMar>
            <w:vAlign w:val="center"/>
            <w:hideMark/>
          </w:tcPr>
          <w:p w:rsidR="00504333" w:rsidRPr="00547DE0" w:rsidRDefault="00504333" w:rsidP="00737304">
            <w:pPr>
              <w:spacing w:after="0"/>
              <w:jc w:val="center"/>
            </w:pPr>
            <w:r w:rsidRPr="00547DE0">
              <w:rPr>
                <w:b/>
                <w:bCs/>
              </w:rPr>
              <w:t>723</w:t>
            </w:r>
          </w:p>
        </w:tc>
      </w:tr>
      <w:tr w:rsidR="00504333" w:rsidRPr="00547DE0" w:rsidTr="00737304">
        <w:trPr>
          <w:trHeight w:val="458"/>
          <w:jc w:val="center"/>
        </w:trPr>
        <w:tc>
          <w:tcPr>
            <w:tcW w:w="1460" w:type="dxa"/>
            <w:tcBorders>
              <w:top w:val="nil"/>
              <w:left w:val="single" w:sz="8" w:space="0" w:color="000000"/>
              <w:bottom w:val="single" w:sz="8" w:space="0" w:color="000000"/>
              <w:right w:val="nil"/>
            </w:tcBorders>
            <w:shd w:val="clear" w:color="auto" w:fill="auto"/>
            <w:tcMar>
              <w:top w:w="15" w:type="dxa"/>
              <w:left w:w="122" w:type="dxa"/>
              <w:bottom w:w="0" w:type="dxa"/>
              <w:right w:w="122" w:type="dxa"/>
            </w:tcMar>
            <w:vAlign w:val="center"/>
            <w:hideMark/>
          </w:tcPr>
          <w:p w:rsidR="00504333" w:rsidRPr="00547DE0" w:rsidRDefault="00504333" w:rsidP="00737304">
            <w:pPr>
              <w:spacing w:after="0"/>
              <w:jc w:val="center"/>
            </w:pPr>
            <w:r w:rsidRPr="00547DE0">
              <w:rPr>
                <w:b/>
                <w:bCs/>
              </w:rPr>
              <w:t>TO</w:t>
            </w:r>
            <w:r w:rsidRPr="00547DE0">
              <w:rPr>
                <w:b/>
                <w:bCs/>
                <w:vertAlign w:val="subscript"/>
              </w:rPr>
              <w:t>SD</w:t>
            </w:r>
          </w:p>
        </w:tc>
        <w:tc>
          <w:tcPr>
            <w:tcW w:w="900" w:type="dxa"/>
            <w:tcBorders>
              <w:top w:val="nil"/>
              <w:left w:val="nil"/>
              <w:bottom w:val="single" w:sz="8" w:space="0" w:color="000000"/>
              <w:right w:val="nil"/>
            </w:tcBorders>
            <w:shd w:val="clear" w:color="auto" w:fill="auto"/>
            <w:tcMar>
              <w:top w:w="15" w:type="dxa"/>
              <w:left w:w="122" w:type="dxa"/>
              <w:bottom w:w="0" w:type="dxa"/>
              <w:right w:w="122" w:type="dxa"/>
            </w:tcMar>
            <w:vAlign w:val="center"/>
            <w:hideMark/>
          </w:tcPr>
          <w:p w:rsidR="00504333" w:rsidRPr="00547DE0" w:rsidRDefault="00504333" w:rsidP="00737304">
            <w:pPr>
              <w:spacing w:after="0"/>
              <w:jc w:val="center"/>
            </w:pPr>
            <w:r w:rsidRPr="00547DE0">
              <w:t>242</w:t>
            </w:r>
          </w:p>
        </w:tc>
        <w:tc>
          <w:tcPr>
            <w:tcW w:w="900" w:type="dxa"/>
            <w:tcBorders>
              <w:top w:val="nil"/>
              <w:left w:val="nil"/>
              <w:bottom w:val="single" w:sz="8" w:space="0" w:color="000000"/>
              <w:right w:val="nil"/>
            </w:tcBorders>
            <w:shd w:val="clear" w:color="auto" w:fill="BFBFBF"/>
            <w:tcMar>
              <w:top w:w="15" w:type="dxa"/>
              <w:left w:w="122" w:type="dxa"/>
              <w:bottom w:w="0" w:type="dxa"/>
              <w:right w:w="122" w:type="dxa"/>
            </w:tcMar>
            <w:vAlign w:val="center"/>
            <w:hideMark/>
          </w:tcPr>
          <w:p w:rsidR="00504333" w:rsidRPr="00547DE0" w:rsidRDefault="00504333" w:rsidP="00737304">
            <w:pPr>
              <w:spacing w:after="0"/>
              <w:jc w:val="center"/>
            </w:pPr>
          </w:p>
        </w:tc>
        <w:tc>
          <w:tcPr>
            <w:tcW w:w="900" w:type="dxa"/>
            <w:tcBorders>
              <w:top w:val="nil"/>
              <w:left w:val="nil"/>
              <w:bottom w:val="single" w:sz="8" w:space="0" w:color="000000"/>
              <w:right w:val="nil"/>
            </w:tcBorders>
            <w:shd w:val="clear" w:color="auto" w:fill="BFBFBF"/>
            <w:tcMar>
              <w:top w:w="15" w:type="dxa"/>
              <w:left w:w="122" w:type="dxa"/>
              <w:bottom w:w="0" w:type="dxa"/>
              <w:right w:w="122" w:type="dxa"/>
            </w:tcMar>
            <w:vAlign w:val="center"/>
            <w:hideMark/>
          </w:tcPr>
          <w:p w:rsidR="00504333" w:rsidRPr="00547DE0" w:rsidRDefault="00504333" w:rsidP="00737304">
            <w:pPr>
              <w:spacing w:after="0"/>
              <w:jc w:val="center"/>
            </w:pPr>
          </w:p>
        </w:tc>
        <w:tc>
          <w:tcPr>
            <w:tcW w:w="900" w:type="dxa"/>
            <w:tcBorders>
              <w:top w:val="nil"/>
              <w:left w:val="nil"/>
              <w:bottom w:val="single" w:sz="8" w:space="0" w:color="000000"/>
              <w:right w:val="nil"/>
            </w:tcBorders>
            <w:shd w:val="clear" w:color="auto" w:fill="BFBFBF"/>
            <w:tcMar>
              <w:top w:w="15" w:type="dxa"/>
              <w:left w:w="122" w:type="dxa"/>
              <w:bottom w:w="0" w:type="dxa"/>
              <w:right w:w="122" w:type="dxa"/>
            </w:tcMar>
            <w:vAlign w:val="center"/>
            <w:hideMark/>
          </w:tcPr>
          <w:p w:rsidR="00504333" w:rsidRPr="00547DE0" w:rsidRDefault="00504333" w:rsidP="00737304">
            <w:pPr>
              <w:spacing w:after="0"/>
              <w:jc w:val="center"/>
            </w:pPr>
          </w:p>
        </w:tc>
        <w:tc>
          <w:tcPr>
            <w:tcW w:w="900" w:type="dxa"/>
            <w:tcBorders>
              <w:top w:val="nil"/>
              <w:left w:val="nil"/>
              <w:bottom w:val="single" w:sz="8" w:space="0" w:color="000000"/>
              <w:right w:val="nil"/>
            </w:tcBorders>
            <w:shd w:val="clear" w:color="auto" w:fill="auto"/>
            <w:tcMar>
              <w:top w:w="15" w:type="dxa"/>
              <w:left w:w="122" w:type="dxa"/>
              <w:bottom w:w="0" w:type="dxa"/>
              <w:right w:w="122" w:type="dxa"/>
            </w:tcMar>
            <w:vAlign w:val="center"/>
            <w:hideMark/>
          </w:tcPr>
          <w:p w:rsidR="00504333" w:rsidRPr="00547DE0" w:rsidRDefault="00504333" w:rsidP="00737304">
            <w:pPr>
              <w:spacing w:after="0"/>
              <w:jc w:val="center"/>
            </w:pPr>
            <w:r w:rsidRPr="00547DE0">
              <w:t>478</w:t>
            </w:r>
          </w:p>
        </w:tc>
        <w:tc>
          <w:tcPr>
            <w:tcW w:w="940" w:type="dxa"/>
            <w:tcBorders>
              <w:top w:val="nil"/>
              <w:left w:val="nil"/>
              <w:bottom w:val="single" w:sz="8" w:space="0" w:color="000000"/>
              <w:right w:val="single" w:sz="8" w:space="0" w:color="000000"/>
            </w:tcBorders>
            <w:shd w:val="clear" w:color="auto" w:fill="auto"/>
            <w:tcMar>
              <w:top w:w="15" w:type="dxa"/>
              <w:left w:w="122" w:type="dxa"/>
              <w:bottom w:w="0" w:type="dxa"/>
              <w:right w:w="122" w:type="dxa"/>
            </w:tcMar>
            <w:vAlign w:val="center"/>
            <w:hideMark/>
          </w:tcPr>
          <w:p w:rsidR="00504333" w:rsidRPr="00547DE0" w:rsidRDefault="00504333" w:rsidP="00737304">
            <w:pPr>
              <w:spacing w:after="0"/>
              <w:jc w:val="center"/>
            </w:pPr>
            <w:r w:rsidRPr="00547DE0">
              <w:rPr>
                <w:b/>
                <w:bCs/>
              </w:rPr>
              <w:t>720</w:t>
            </w:r>
          </w:p>
        </w:tc>
      </w:tr>
    </w:tbl>
    <w:p w:rsidR="00504333" w:rsidRDefault="00504333" w:rsidP="00D61698">
      <w:pPr>
        <w:jc w:val="both"/>
        <w:rPr>
          <w:b/>
        </w:rPr>
      </w:pPr>
    </w:p>
    <w:p w:rsidR="00504333" w:rsidRDefault="00504333" w:rsidP="00D61698">
      <w:pPr>
        <w:jc w:val="both"/>
        <w:rPr>
          <w:b/>
        </w:rPr>
      </w:pPr>
    </w:p>
    <w:p w:rsidR="0007681B" w:rsidDel="004E762D" w:rsidRDefault="00E850DA">
      <w:pPr>
        <w:pStyle w:val="Heading1"/>
        <w:jc w:val="center"/>
        <w:rPr>
          <w:del w:id="757" w:author="Blair Hu" w:date="2018-01-04T16:21:00Z"/>
        </w:rPr>
        <w:pPrChange w:id="758" w:author="Blair Hu" w:date="2018-01-08T09:13:00Z">
          <w:pPr>
            <w:pStyle w:val="Heading1"/>
          </w:pPr>
        </w:pPrChange>
      </w:pPr>
      <w:r>
        <w:rPr>
          <w:noProof/>
        </w:rPr>
        <w:lastRenderedPageBreak/>
        <w:drawing>
          <wp:inline distT="0" distB="0" distL="0" distR="0">
            <wp:extent cx="2358797" cy="2587752"/>
            <wp:effectExtent l="19050" t="19050" r="22860" b="222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58797" cy="2587752"/>
                    </a:xfrm>
                    <a:prstGeom prst="rect">
                      <a:avLst/>
                    </a:prstGeom>
                    <a:ln>
                      <a:solidFill>
                        <a:schemeClr val="tx1"/>
                      </a:solidFill>
                    </a:ln>
                  </pic:spPr>
                </pic:pic>
              </a:graphicData>
            </a:graphic>
          </wp:inline>
        </w:drawing>
      </w:r>
    </w:p>
    <w:p w:rsidR="0007681B" w:rsidRDefault="0007681B">
      <w:pPr>
        <w:jc w:val="center"/>
        <w:rPr>
          <w:ins w:id="759" w:author="Blair Hu" w:date="2018-01-05T22:11:00Z"/>
        </w:rPr>
        <w:pPrChange w:id="760" w:author="Blair Hu" w:date="2018-01-08T09:13:00Z">
          <w:pPr>
            <w:pStyle w:val="Heading1"/>
          </w:pPr>
        </w:pPrChange>
      </w:pPr>
    </w:p>
    <w:p w:rsidR="0007681B" w:rsidRDefault="0007681B">
      <w:pPr>
        <w:pStyle w:val="Heading1"/>
        <w:numPr>
          <w:ilvl w:val="0"/>
          <w:numId w:val="0"/>
        </w:numPr>
        <w:rPr>
          <w:b w:val="0"/>
        </w:rPr>
        <w:pPrChange w:id="761" w:author="Blair Hu" w:date="2018-01-08T09:20:00Z">
          <w:pPr>
            <w:pStyle w:val="Heading1"/>
          </w:pPr>
        </w:pPrChange>
      </w:pPr>
      <w:ins w:id="762" w:author="Blair Hu" w:date="2018-01-08T09:19:00Z">
        <w:r>
          <w:t xml:space="preserve">Figure </w:t>
        </w:r>
      </w:ins>
      <w:r w:rsidR="0057480A">
        <w:t>3</w:t>
      </w:r>
      <w:ins w:id="763" w:author="Blair Hu" w:date="2018-01-08T09:19:00Z">
        <w:r>
          <w:t xml:space="preserve">. </w:t>
        </w:r>
        <w:r>
          <w:rPr>
            <w:b w:val="0"/>
          </w:rPr>
          <w:t xml:space="preserve">Bilateral sensorization for powered leg prosthesis control. </w:t>
        </w:r>
      </w:ins>
      <w:ins w:id="764" w:author="Blair Hu" w:date="2018-01-08T09:20:00Z">
        <w:r>
          <w:rPr>
            <w:b w:val="0"/>
          </w:rPr>
          <w:t>Inertial measurement units were placed on</w:t>
        </w:r>
      </w:ins>
      <w:ins w:id="765" w:author="Blair Hu" w:date="2018-01-08T10:06:00Z">
        <w:r>
          <w:rPr>
            <w:b w:val="0"/>
          </w:rPr>
          <w:t xml:space="preserve"> </w:t>
        </w:r>
      </w:ins>
      <w:r w:rsidR="007B0DB3">
        <w:rPr>
          <w:b w:val="0"/>
        </w:rPr>
        <w:t>the</w:t>
      </w:r>
      <w:ins w:id="766" w:author="Blair Hu" w:date="2018-01-08T10:06:00Z">
        <w:r>
          <w:rPr>
            <w:b w:val="0"/>
          </w:rPr>
          <w:t xml:space="preserve"> above-knee amputee subject’s</w:t>
        </w:r>
      </w:ins>
      <w:ins w:id="767" w:author="Blair Hu" w:date="2018-01-08T09:20:00Z">
        <w:r>
          <w:rPr>
            <w:b w:val="0"/>
          </w:rPr>
          <w:t xml:space="preserve"> </w:t>
        </w:r>
      </w:ins>
      <w:ins w:id="768" w:author="Blair Hu" w:date="2018-01-08T09:21:00Z">
        <w:r>
          <w:rPr>
            <w:b w:val="0"/>
          </w:rPr>
          <w:t>non-prosthesis side s</w:t>
        </w:r>
      </w:ins>
      <w:ins w:id="769" w:author="Blair Hu" w:date="2018-01-08T09:19:00Z">
        <w:r>
          <w:rPr>
            <w:b w:val="0"/>
          </w:rPr>
          <w:t xml:space="preserve">hank and thigh </w:t>
        </w:r>
      </w:ins>
      <w:ins w:id="770" w:author="Blair Hu" w:date="2018-01-08T09:21:00Z">
        <w:r>
          <w:rPr>
            <w:b w:val="0"/>
          </w:rPr>
          <w:t>during offline data collection</w:t>
        </w:r>
      </w:ins>
      <w:ins w:id="771" w:author="Blair Hu" w:date="2018-01-08T09:22:00Z">
        <w:r>
          <w:rPr>
            <w:b w:val="0"/>
          </w:rPr>
          <w:t>.</w:t>
        </w:r>
      </w:ins>
    </w:p>
    <w:p w:rsidR="0089540C" w:rsidRDefault="0089540C" w:rsidP="0089540C"/>
    <w:p w:rsidR="0089540C" w:rsidRDefault="0089540C" w:rsidP="0089540C"/>
    <w:p w:rsidR="0089540C" w:rsidRDefault="0089540C" w:rsidP="0089540C"/>
    <w:p w:rsidR="0089540C" w:rsidRDefault="0089540C" w:rsidP="0089540C"/>
    <w:p w:rsidR="0089540C" w:rsidRDefault="0089540C" w:rsidP="0089540C"/>
    <w:p w:rsidR="0089540C" w:rsidRDefault="0089540C" w:rsidP="0089540C"/>
    <w:p w:rsidR="0089540C" w:rsidRDefault="0089540C" w:rsidP="0089540C"/>
    <w:p w:rsidR="0089540C" w:rsidRDefault="0089540C" w:rsidP="0089540C"/>
    <w:p w:rsidR="0089540C" w:rsidRDefault="0089540C" w:rsidP="0089540C"/>
    <w:p w:rsidR="0089540C" w:rsidRDefault="0089540C" w:rsidP="0089540C"/>
    <w:p w:rsidR="0089540C" w:rsidRDefault="0089540C" w:rsidP="0089540C"/>
    <w:p w:rsidR="0089540C" w:rsidRDefault="0089540C" w:rsidP="0089540C"/>
    <w:p w:rsidR="0089540C" w:rsidRDefault="0089540C" w:rsidP="0089540C"/>
    <w:p w:rsidR="0089540C" w:rsidRDefault="0089540C" w:rsidP="0089540C"/>
    <w:p w:rsidR="0089540C" w:rsidRDefault="0089540C" w:rsidP="0089540C"/>
    <w:p w:rsidR="0089540C" w:rsidRDefault="0089540C" w:rsidP="0089540C"/>
    <w:p w:rsidR="0089540C" w:rsidRDefault="0089540C" w:rsidP="0089540C">
      <w:pPr>
        <w:jc w:val="center"/>
        <w:rPr>
          <w:rFonts w:cs="Times New Roman"/>
          <w:szCs w:val="24"/>
        </w:rPr>
      </w:pPr>
      <w:r>
        <w:rPr>
          <w:rFonts w:cs="Times New Roman"/>
          <w:noProof/>
          <w:szCs w:val="24"/>
        </w:rPr>
        <w:lastRenderedPageBreak/>
        <w:drawing>
          <wp:inline distT="0" distB="0" distL="0" distR="0" wp14:anchorId="6383A027" wp14:editId="4BA3DE12">
            <wp:extent cx="5669280" cy="5867934"/>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ppFigure1A.png"/>
                    <pic:cNvPicPr/>
                  </pic:nvPicPr>
                  <pic:blipFill rotWithShape="1">
                    <a:blip r:embed="rId11" cstate="print">
                      <a:extLst>
                        <a:ext uri="{28A0092B-C50C-407E-A947-70E740481C1C}">
                          <a14:useLocalDpi xmlns:a14="http://schemas.microsoft.com/office/drawing/2010/main" val="0"/>
                        </a:ext>
                      </a:extLst>
                    </a:blip>
                    <a:srcRect t="2500" b="2256"/>
                    <a:stretch/>
                  </pic:blipFill>
                  <pic:spPr bwMode="auto">
                    <a:xfrm>
                      <a:off x="0" y="0"/>
                      <a:ext cx="5669280" cy="5867934"/>
                    </a:xfrm>
                    <a:prstGeom prst="rect">
                      <a:avLst/>
                    </a:prstGeom>
                    <a:ln>
                      <a:noFill/>
                    </a:ln>
                    <a:extLst>
                      <a:ext uri="{53640926-AAD7-44D8-BBD7-CCE9431645EC}">
                        <a14:shadowObscured xmlns:a14="http://schemas.microsoft.com/office/drawing/2010/main"/>
                      </a:ext>
                    </a:extLst>
                  </pic:spPr>
                </pic:pic>
              </a:graphicData>
            </a:graphic>
          </wp:inline>
        </w:drawing>
      </w:r>
    </w:p>
    <w:p w:rsidR="0089540C" w:rsidRDefault="0089540C" w:rsidP="0089540C">
      <w:pPr>
        <w:jc w:val="both"/>
        <w:rPr>
          <w:rFonts w:cs="Times New Roman"/>
          <w:szCs w:val="24"/>
        </w:rPr>
      </w:pPr>
      <w:r>
        <w:rPr>
          <w:rFonts w:cs="Times New Roman"/>
          <w:b/>
          <w:bCs/>
          <w:szCs w:val="24"/>
        </w:rPr>
        <w:t>Figure 4</w:t>
      </w:r>
      <w:r w:rsidRPr="0043493C">
        <w:rPr>
          <w:rFonts w:cs="Times New Roman"/>
          <w:b/>
          <w:bCs/>
          <w:szCs w:val="24"/>
        </w:rPr>
        <w:t xml:space="preserve">. Representative bilateral post-processed </w:t>
      </w:r>
      <w:r>
        <w:rPr>
          <w:rFonts w:cs="Times New Roman"/>
          <w:b/>
          <w:bCs/>
          <w:szCs w:val="24"/>
        </w:rPr>
        <w:t xml:space="preserve">EMG </w:t>
      </w:r>
      <w:r w:rsidRPr="0043493C">
        <w:rPr>
          <w:rFonts w:cs="Times New Roman"/>
          <w:b/>
          <w:bCs/>
          <w:szCs w:val="24"/>
        </w:rPr>
        <w:t xml:space="preserve">signals. </w:t>
      </w:r>
      <w:r w:rsidRPr="0043493C">
        <w:rPr>
          <w:rFonts w:cs="Times New Roman"/>
          <w:bCs/>
          <w:szCs w:val="24"/>
        </w:rPr>
        <w:t xml:space="preserve">Bilateral filtered EMG </w:t>
      </w:r>
      <w:r>
        <w:rPr>
          <w:rFonts w:cs="Times New Roman"/>
          <w:bCs/>
          <w:szCs w:val="24"/>
        </w:rPr>
        <w:t xml:space="preserve">(in volts) </w:t>
      </w:r>
      <w:r w:rsidRPr="0043493C">
        <w:rPr>
          <w:rFonts w:cs="Times New Roman"/>
          <w:bCs/>
          <w:szCs w:val="24"/>
        </w:rPr>
        <w:t xml:space="preserve">from upper and lower leg muscles for one subject for a complete circuit consisting of </w:t>
      </w:r>
      <w:r w:rsidRPr="0043493C">
        <w:rPr>
          <w:rFonts w:cs="Times New Roman"/>
          <w:szCs w:val="24"/>
        </w:rPr>
        <w:t>level walking (LW), ramp ascent/descent (RA/RD), and stair ascent/descent (SA/SD). Turquoise traces represent the right leg and purple traces represent the left leg.</w:t>
      </w:r>
      <w:r>
        <w:rPr>
          <w:rFonts w:cs="Times New Roman"/>
          <w:szCs w:val="24"/>
        </w:rPr>
        <w:t xml:space="preserve"> Circuits were recorded as two discontinuous trials (LW </w:t>
      </w:r>
      <w:r w:rsidRPr="002D4264">
        <w:rPr>
          <w:rFonts w:cs="Times New Roman"/>
          <w:szCs w:val="24"/>
        </w:rPr>
        <w:sym w:font="Wingdings" w:char="F0E0"/>
      </w:r>
      <w:r>
        <w:rPr>
          <w:rFonts w:cs="Times New Roman"/>
          <w:szCs w:val="24"/>
        </w:rPr>
        <w:t xml:space="preserve"> SA </w:t>
      </w:r>
      <w:r w:rsidRPr="002D4264">
        <w:rPr>
          <w:rFonts w:cs="Times New Roman"/>
          <w:szCs w:val="24"/>
        </w:rPr>
        <w:sym w:font="Wingdings" w:char="F0E0"/>
      </w:r>
      <w:r>
        <w:rPr>
          <w:rFonts w:cs="Times New Roman"/>
          <w:szCs w:val="24"/>
        </w:rPr>
        <w:t xml:space="preserve"> LA </w:t>
      </w:r>
      <w:r w:rsidRPr="002D4264">
        <w:rPr>
          <w:rFonts w:cs="Times New Roman"/>
          <w:szCs w:val="24"/>
        </w:rPr>
        <w:sym w:font="Wingdings" w:char="F0E0"/>
      </w:r>
      <w:r>
        <w:rPr>
          <w:rFonts w:cs="Times New Roman"/>
          <w:szCs w:val="24"/>
        </w:rPr>
        <w:t xml:space="preserve"> RD </w:t>
      </w:r>
      <w:r w:rsidRPr="002D4264">
        <w:rPr>
          <w:rFonts w:cs="Times New Roman"/>
          <w:szCs w:val="24"/>
        </w:rPr>
        <w:sym w:font="Wingdings" w:char="F0E0"/>
      </w:r>
      <w:r>
        <w:rPr>
          <w:rFonts w:cs="Times New Roman"/>
          <w:szCs w:val="24"/>
        </w:rPr>
        <w:t xml:space="preserve"> LW and LW </w:t>
      </w:r>
      <w:r w:rsidRPr="002D4264">
        <w:rPr>
          <w:rFonts w:cs="Times New Roman"/>
          <w:szCs w:val="24"/>
        </w:rPr>
        <w:sym w:font="Wingdings" w:char="F0E0"/>
      </w:r>
      <w:r>
        <w:rPr>
          <w:rFonts w:cs="Times New Roman"/>
          <w:szCs w:val="24"/>
        </w:rPr>
        <w:t xml:space="preserve"> RA </w:t>
      </w:r>
      <w:r w:rsidRPr="002D4264">
        <w:rPr>
          <w:rFonts w:cs="Times New Roman"/>
          <w:szCs w:val="24"/>
        </w:rPr>
        <w:sym w:font="Wingdings" w:char="F0E0"/>
      </w:r>
      <w:r>
        <w:rPr>
          <w:rFonts w:cs="Times New Roman"/>
          <w:szCs w:val="24"/>
        </w:rPr>
        <w:t xml:space="preserve"> LW </w:t>
      </w:r>
      <w:r w:rsidRPr="002D4264">
        <w:rPr>
          <w:rFonts w:cs="Times New Roman"/>
          <w:szCs w:val="24"/>
        </w:rPr>
        <w:sym w:font="Wingdings" w:char="F0E0"/>
      </w:r>
      <w:r>
        <w:rPr>
          <w:rFonts w:cs="Times New Roman"/>
          <w:szCs w:val="24"/>
        </w:rPr>
        <w:t xml:space="preserve"> SD </w:t>
      </w:r>
      <w:r w:rsidRPr="002D4264">
        <w:rPr>
          <w:rFonts w:cs="Times New Roman"/>
          <w:szCs w:val="24"/>
        </w:rPr>
        <w:sym w:font="Wingdings" w:char="F0E0"/>
      </w:r>
      <w:r>
        <w:rPr>
          <w:rFonts w:cs="Times New Roman"/>
          <w:szCs w:val="24"/>
        </w:rPr>
        <w:t xml:space="preserve"> LW) but are represented as continuous. </w:t>
      </w:r>
    </w:p>
    <w:p w:rsidR="0089540C" w:rsidRDefault="0089540C" w:rsidP="0089540C"/>
    <w:p w:rsidR="0089540C" w:rsidRDefault="0089540C" w:rsidP="0089540C"/>
    <w:p w:rsidR="0089540C" w:rsidRDefault="0089540C" w:rsidP="0089540C"/>
    <w:p w:rsidR="0089540C" w:rsidRDefault="0089540C" w:rsidP="0089540C"/>
    <w:p w:rsidR="0089540C" w:rsidRDefault="0089540C" w:rsidP="0089540C">
      <w:pPr>
        <w:jc w:val="center"/>
        <w:rPr>
          <w:rFonts w:cs="Times New Roman"/>
          <w:b/>
          <w:bCs/>
          <w:szCs w:val="24"/>
        </w:rPr>
      </w:pPr>
      <w:r>
        <w:rPr>
          <w:rFonts w:cs="Times New Roman"/>
          <w:b/>
          <w:bCs/>
          <w:noProof/>
          <w:szCs w:val="24"/>
        </w:rPr>
        <w:lastRenderedPageBreak/>
        <w:drawing>
          <wp:inline distT="0" distB="0" distL="0" distR="0" wp14:anchorId="7DAED66E" wp14:editId="376543D2">
            <wp:extent cx="5669280" cy="5921520"/>
            <wp:effectExtent l="0" t="0" r="762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ppFigure1B.png"/>
                    <pic:cNvPicPr/>
                  </pic:nvPicPr>
                  <pic:blipFill rotWithShape="1">
                    <a:blip r:embed="rId12" cstate="print">
                      <a:extLst>
                        <a:ext uri="{28A0092B-C50C-407E-A947-70E740481C1C}">
                          <a14:useLocalDpi xmlns:a14="http://schemas.microsoft.com/office/drawing/2010/main" val="0"/>
                        </a:ext>
                      </a:extLst>
                    </a:blip>
                    <a:srcRect b="3887"/>
                    <a:stretch/>
                  </pic:blipFill>
                  <pic:spPr bwMode="auto">
                    <a:xfrm>
                      <a:off x="0" y="0"/>
                      <a:ext cx="5669280" cy="5921520"/>
                    </a:xfrm>
                    <a:prstGeom prst="rect">
                      <a:avLst/>
                    </a:prstGeom>
                    <a:ln>
                      <a:noFill/>
                    </a:ln>
                    <a:extLst>
                      <a:ext uri="{53640926-AAD7-44D8-BBD7-CCE9431645EC}">
                        <a14:shadowObscured xmlns:a14="http://schemas.microsoft.com/office/drawing/2010/main"/>
                      </a:ext>
                    </a:extLst>
                  </pic:spPr>
                </pic:pic>
              </a:graphicData>
            </a:graphic>
          </wp:inline>
        </w:drawing>
      </w:r>
    </w:p>
    <w:p w:rsidR="0089540C" w:rsidRDefault="0089540C" w:rsidP="0089540C">
      <w:pPr>
        <w:jc w:val="both"/>
        <w:rPr>
          <w:rFonts w:cs="Times New Roman"/>
          <w:szCs w:val="24"/>
        </w:rPr>
      </w:pPr>
      <w:r w:rsidRPr="0043493C">
        <w:rPr>
          <w:rFonts w:cs="Times New Roman"/>
          <w:b/>
          <w:bCs/>
          <w:szCs w:val="24"/>
        </w:rPr>
        <w:t xml:space="preserve">Figure </w:t>
      </w:r>
      <w:r>
        <w:rPr>
          <w:rFonts w:cs="Times New Roman"/>
          <w:b/>
          <w:bCs/>
          <w:szCs w:val="24"/>
        </w:rPr>
        <w:t>5</w:t>
      </w:r>
      <w:r w:rsidRPr="0043493C">
        <w:rPr>
          <w:rFonts w:cs="Times New Roman"/>
          <w:b/>
          <w:bCs/>
          <w:szCs w:val="24"/>
        </w:rPr>
        <w:t xml:space="preserve">. Representative bilateral post-processed </w:t>
      </w:r>
      <w:r>
        <w:rPr>
          <w:rFonts w:cs="Times New Roman"/>
          <w:b/>
          <w:bCs/>
          <w:szCs w:val="24"/>
        </w:rPr>
        <w:t xml:space="preserve">joint kinematic </w:t>
      </w:r>
      <w:r w:rsidRPr="0043493C">
        <w:rPr>
          <w:rFonts w:cs="Times New Roman"/>
          <w:b/>
          <w:bCs/>
          <w:szCs w:val="24"/>
        </w:rPr>
        <w:t xml:space="preserve">signals. </w:t>
      </w:r>
      <w:r w:rsidRPr="0043493C">
        <w:rPr>
          <w:rFonts w:cs="Times New Roman"/>
          <w:szCs w:val="24"/>
        </w:rPr>
        <w:t>Filtered joint position (and estimated velocities) recorded from knee and ankle goniometers. Turquoise traces represent the right leg and purple traces represent the left leg.</w:t>
      </w:r>
      <w:r>
        <w:rPr>
          <w:rFonts w:cs="Times New Roman"/>
          <w:szCs w:val="24"/>
        </w:rPr>
        <w:t xml:space="preserve"> Circuits were recorded as two discontinuous trials (LW </w:t>
      </w:r>
      <w:r w:rsidRPr="002D4264">
        <w:rPr>
          <w:rFonts w:cs="Times New Roman"/>
          <w:szCs w:val="24"/>
        </w:rPr>
        <w:sym w:font="Wingdings" w:char="F0E0"/>
      </w:r>
      <w:r>
        <w:rPr>
          <w:rFonts w:cs="Times New Roman"/>
          <w:szCs w:val="24"/>
        </w:rPr>
        <w:t xml:space="preserve"> SA </w:t>
      </w:r>
      <w:r w:rsidRPr="002D4264">
        <w:rPr>
          <w:rFonts w:cs="Times New Roman"/>
          <w:szCs w:val="24"/>
        </w:rPr>
        <w:sym w:font="Wingdings" w:char="F0E0"/>
      </w:r>
      <w:r>
        <w:rPr>
          <w:rFonts w:cs="Times New Roman"/>
          <w:szCs w:val="24"/>
        </w:rPr>
        <w:t xml:space="preserve"> LA </w:t>
      </w:r>
      <w:r w:rsidRPr="002D4264">
        <w:rPr>
          <w:rFonts w:cs="Times New Roman"/>
          <w:szCs w:val="24"/>
        </w:rPr>
        <w:sym w:font="Wingdings" w:char="F0E0"/>
      </w:r>
      <w:r>
        <w:rPr>
          <w:rFonts w:cs="Times New Roman"/>
          <w:szCs w:val="24"/>
        </w:rPr>
        <w:t xml:space="preserve"> RD </w:t>
      </w:r>
      <w:r w:rsidRPr="002D4264">
        <w:rPr>
          <w:rFonts w:cs="Times New Roman"/>
          <w:szCs w:val="24"/>
        </w:rPr>
        <w:sym w:font="Wingdings" w:char="F0E0"/>
      </w:r>
      <w:r>
        <w:rPr>
          <w:rFonts w:cs="Times New Roman"/>
          <w:szCs w:val="24"/>
        </w:rPr>
        <w:t xml:space="preserve"> LW and LW </w:t>
      </w:r>
      <w:r w:rsidRPr="002D4264">
        <w:rPr>
          <w:rFonts w:cs="Times New Roman"/>
          <w:szCs w:val="24"/>
        </w:rPr>
        <w:sym w:font="Wingdings" w:char="F0E0"/>
      </w:r>
      <w:r>
        <w:rPr>
          <w:rFonts w:cs="Times New Roman"/>
          <w:szCs w:val="24"/>
        </w:rPr>
        <w:t xml:space="preserve"> RA </w:t>
      </w:r>
      <w:r w:rsidRPr="002D4264">
        <w:rPr>
          <w:rFonts w:cs="Times New Roman"/>
          <w:szCs w:val="24"/>
        </w:rPr>
        <w:sym w:font="Wingdings" w:char="F0E0"/>
      </w:r>
      <w:r>
        <w:rPr>
          <w:rFonts w:cs="Times New Roman"/>
          <w:szCs w:val="24"/>
        </w:rPr>
        <w:t xml:space="preserve"> LW </w:t>
      </w:r>
      <w:r w:rsidRPr="002D4264">
        <w:rPr>
          <w:rFonts w:cs="Times New Roman"/>
          <w:szCs w:val="24"/>
        </w:rPr>
        <w:sym w:font="Wingdings" w:char="F0E0"/>
      </w:r>
      <w:r>
        <w:rPr>
          <w:rFonts w:cs="Times New Roman"/>
          <w:szCs w:val="24"/>
        </w:rPr>
        <w:t xml:space="preserve"> SD </w:t>
      </w:r>
      <w:r w:rsidRPr="002D4264">
        <w:rPr>
          <w:rFonts w:cs="Times New Roman"/>
          <w:szCs w:val="24"/>
        </w:rPr>
        <w:sym w:font="Wingdings" w:char="F0E0"/>
      </w:r>
      <w:r>
        <w:rPr>
          <w:rFonts w:cs="Times New Roman"/>
          <w:szCs w:val="24"/>
        </w:rPr>
        <w:t xml:space="preserve"> LW) but are represented as continuous. </w:t>
      </w:r>
    </w:p>
    <w:p w:rsidR="0089540C" w:rsidRDefault="0089540C" w:rsidP="0089540C"/>
    <w:p w:rsidR="0089540C" w:rsidRDefault="0089540C" w:rsidP="0089540C"/>
    <w:p w:rsidR="0089540C" w:rsidRDefault="0089540C" w:rsidP="0089540C"/>
    <w:p w:rsidR="0089540C" w:rsidRDefault="0089540C" w:rsidP="0089540C"/>
    <w:p w:rsidR="0089540C" w:rsidRDefault="0089540C" w:rsidP="0089540C"/>
    <w:p w:rsidR="0089540C" w:rsidRPr="0089540C" w:rsidRDefault="0089540C" w:rsidP="0089540C">
      <w:pPr>
        <w:rPr>
          <w:ins w:id="772" w:author="Blair Hu" w:date="2018-01-08T09:18:00Z"/>
        </w:rPr>
      </w:pPr>
      <w:r>
        <w:rPr>
          <w:rFonts w:cs="Times New Roman"/>
          <w:noProof/>
          <w:szCs w:val="24"/>
        </w:rPr>
        <w:lastRenderedPageBreak/>
        <w:drawing>
          <wp:inline distT="0" distB="0" distL="0" distR="0" wp14:anchorId="73E53045" wp14:editId="3A79C120">
            <wp:extent cx="5669280" cy="8382021"/>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ppFigure1C.png"/>
                    <pic:cNvPicPr/>
                  </pic:nvPicPr>
                  <pic:blipFill rotWithShape="1">
                    <a:blip r:embed="rId13" cstate="print">
                      <a:extLst>
                        <a:ext uri="{28A0092B-C50C-407E-A947-70E740481C1C}">
                          <a14:useLocalDpi xmlns:a14="http://schemas.microsoft.com/office/drawing/2010/main" val="0"/>
                        </a:ext>
                      </a:extLst>
                    </a:blip>
                    <a:srcRect l="2132" t="2034" r="266" b="2153"/>
                    <a:stretch/>
                  </pic:blipFill>
                  <pic:spPr bwMode="auto">
                    <a:xfrm>
                      <a:off x="0" y="0"/>
                      <a:ext cx="5669280" cy="8382021"/>
                    </a:xfrm>
                    <a:prstGeom prst="rect">
                      <a:avLst/>
                    </a:prstGeom>
                    <a:ln>
                      <a:noFill/>
                    </a:ln>
                    <a:extLst>
                      <a:ext uri="{53640926-AAD7-44D8-BBD7-CCE9431645EC}">
                        <a14:shadowObscured xmlns:a14="http://schemas.microsoft.com/office/drawing/2010/main"/>
                      </a:ext>
                    </a:extLst>
                  </pic:spPr>
                </pic:pic>
              </a:graphicData>
            </a:graphic>
          </wp:inline>
        </w:drawing>
      </w:r>
    </w:p>
    <w:p w:rsidR="0089540C" w:rsidRDefault="0089540C" w:rsidP="0089540C">
      <w:pPr>
        <w:jc w:val="both"/>
        <w:rPr>
          <w:rFonts w:cs="Times New Roman"/>
          <w:szCs w:val="24"/>
        </w:rPr>
      </w:pPr>
      <w:r>
        <w:rPr>
          <w:rFonts w:cs="Times New Roman"/>
          <w:b/>
          <w:bCs/>
          <w:szCs w:val="24"/>
        </w:rPr>
        <w:lastRenderedPageBreak/>
        <w:t>Figure 6</w:t>
      </w:r>
      <w:r w:rsidRPr="0043493C">
        <w:rPr>
          <w:rFonts w:cs="Times New Roman"/>
          <w:b/>
          <w:bCs/>
          <w:szCs w:val="24"/>
        </w:rPr>
        <w:t xml:space="preserve">. Representative bilateral post-processed </w:t>
      </w:r>
      <w:r>
        <w:rPr>
          <w:rFonts w:cs="Times New Roman"/>
          <w:b/>
          <w:bCs/>
          <w:szCs w:val="24"/>
        </w:rPr>
        <w:t xml:space="preserve">limb kinematic </w:t>
      </w:r>
      <w:r w:rsidRPr="0043493C">
        <w:rPr>
          <w:rFonts w:cs="Times New Roman"/>
          <w:b/>
          <w:bCs/>
          <w:szCs w:val="24"/>
        </w:rPr>
        <w:t xml:space="preserve">signals. </w:t>
      </w:r>
      <w:r w:rsidRPr="0043493C">
        <w:rPr>
          <w:rFonts w:cs="Times New Roman"/>
          <w:szCs w:val="24"/>
        </w:rPr>
        <w:t>Filtered limb kinematics recorded from shank and thigh IMU’s. Accelerometer (A</w:t>
      </w:r>
      <w:r w:rsidRPr="0043493C">
        <w:rPr>
          <w:rFonts w:cs="Times New Roman"/>
          <w:szCs w:val="24"/>
          <w:vertAlign w:val="subscript"/>
        </w:rPr>
        <w:t>X</w:t>
      </w:r>
      <w:r w:rsidRPr="0043493C">
        <w:rPr>
          <w:rFonts w:cs="Times New Roman"/>
          <w:szCs w:val="24"/>
        </w:rPr>
        <w:t>, A</w:t>
      </w:r>
      <w:r w:rsidRPr="0043493C">
        <w:rPr>
          <w:rFonts w:cs="Times New Roman"/>
          <w:szCs w:val="24"/>
          <w:vertAlign w:val="subscript"/>
        </w:rPr>
        <w:t>Y</w:t>
      </w:r>
      <w:r w:rsidRPr="0043493C">
        <w:rPr>
          <w:rFonts w:cs="Times New Roman"/>
          <w:szCs w:val="24"/>
        </w:rPr>
        <w:t>, A</w:t>
      </w:r>
      <w:r w:rsidRPr="0043493C">
        <w:rPr>
          <w:rFonts w:cs="Times New Roman"/>
          <w:szCs w:val="24"/>
          <w:vertAlign w:val="subscript"/>
        </w:rPr>
        <w:t xml:space="preserve">Z, </w:t>
      </w:r>
      <w:r w:rsidRPr="0043493C">
        <w:rPr>
          <w:rFonts w:cs="Times New Roman"/>
          <w:szCs w:val="24"/>
        </w:rPr>
        <w:t>units in g’s) and gyroscope (G</w:t>
      </w:r>
      <w:r w:rsidRPr="0043493C">
        <w:rPr>
          <w:rFonts w:cs="Times New Roman"/>
          <w:szCs w:val="24"/>
          <w:vertAlign w:val="subscript"/>
        </w:rPr>
        <w:t>X</w:t>
      </w:r>
      <w:r w:rsidRPr="0043493C">
        <w:rPr>
          <w:rFonts w:cs="Times New Roman"/>
          <w:szCs w:val="24"/>
        </w:rPr>
        <w:t>, G</w:t>
      </w:r>
      <w:r w:rsidRPr="0043493C">
        <w:rPr>
          <w:rFonts w:cs="Times New Roman"/>
          <w:szCs w:val="24"/>
          <w:vertAlign w:val="subscript"/>
        </w:rPr>
        <w:t>Y</w:t>
      </w:r>
      <w:r w:rsidRPr="0043493C">
        <w:rPr>
          <w:rFonts w:cs="Times New Roman"/>
          <w:szCs w:val="24"/>
        </w:rPr>
        <w:t>, G</w:t>
      </w:r>
      <w:r w:rsidRPr="0043493C">
        <w:rPr>
          <w:rFonts w:cs="Times New Roman"/>
          <w:szCs w:val="24"/>
          <w:vertAlign w:val="subscript"/>
        </w:rPr>
        <w:t>Z</w:t>
      </w:r>
      <w:r w:rsidRPr="0043493C">
        <w:rPr>
          <w:rFonts w:cs="Times New Roman"/>
          <w:szCs w:val="24"/>
          <w:vertAlign w:val="subscript"/>
        </w:rPr>
        <w:softHyphen/>
      </w:r>
      <w:r w:rsidRPr="0043493C">
        <w:rPr>
          <w:rFonts w:cs="Times New Roman"/>
          <w:szCs w:val="24"/>
        </w:rPr>
        <w:t>, units in deg/s).</w:t>
      </w:r>
      <w:r>
        <w:rPr>
          <w:rFonts w:cs="Times New Roman"/>
          <w:szCs w:val="24"/>
        </w:rPr>
        <w:t xml:space="preserve"> Sagittal plane limb movement is represented in G</w:t>
      </w:r>
      <w:r>
        <w:rPr>
          <w:rFonts w:cs="Times New Roman"/>
          <w:szCs w:val="24"/>
          <w:vertAlign w:val="subscript"/>
        </w:rPr>
        <w:t>Y</w:t>
      </w:r>
      <w:r>
        <w:rPr>
          <w:rFonts w:cs="Times New Roman"/>
          <w:szCs w:val="24"/>
        </w:rPr>
        <w:t xml:space="preserve">. </w:t>
      </w:r>
      <w:r w:rsidRPr="0043493C">
        <w:rPr>
          <w:rFonts w:cs="Times New Roman"/>
          <w:szCs w:val="24"/>
        </w:rPr>
        <w:t>Turquoise traces represent the right leg and purple traces represent the left leg.</w:t>
      </w:r>
      <w:r>
        <w:rPr>
          <w:rFonts w:cs="Times New Roman"/>
          <w:szCs w:val="24"/>
        </w:rPr>
        <w:t xml:space="preserve"> Circuits were recorded as two discontinuous trials (LW </w:t>
      </w:r>
      <w:r w:rsidRPr="002D4264">
        <w:rPr>
          <w:rFonts w:cs="Times New Roman"/>
          <w:szCs w:val="24"/>
        </w:rPr>
        <w:sym w:font="Wingdings" w:char="F0E0"/>
      </w:r>
      <w:r>
        <w:rPr>
          <w:rFonts w:cs="Times New Roman"/>
          <w:szCs w:val="24"/>
        </w:rPr>
        <w:t xml:space="preserve"> SA </w:t>
      </w:r>
      <w:r w:rsidRPr="002D4264">
        <w:rPr>
          <w:rFonts w:cs="Times New Roman"/>
          <w:szCs w:val="24"/>
        </w:rPr>
        <w:sym w:font="Wingdings" w:char="F0E0"/>
      </w:r>
      <w:r>
        <w:rPr>
          <w:rFonts w:cs="Times New Roman"/>
          <w:szCs w:val="24"/>
        </w:rPr>
        <w:t xml:space="preserve"> LA </w:t>
      </w:r>
      <w:r w:rsidRPr="002D4264">
        <w:rPr>
          <w:rFonts w:cs="Times New Roman"/>
          <w:szCs w:val="24"/>
        </w:rPr>
        <w:sym w:font="Wingdings" w:char="F0E0"/>
      </w:r>
      <w:r>
        <w:rPr>
          <w:rFonts w:cs="Times New Roman"/>
          <w:szCs w:val="24"/>
        </w:rPr>
        <w:t xml:space="preserve"> RD </w:t>
      </w:r>
      <w:r w:rsidRPr="002D4264">
        <w:rPr>
          <w:rFonts w:cs="Times New Roman"/>
          <w:szCs w:val="24"/>
        </w:rPr>
        <w:sym w:font="Wingdings" w:char="F0E0"/>
      </w:r>
      <w:r>
        <w:rPr>
          <w:rFonts w:cs="Times New Roman"/>
          <w:szCs w:val="24"/>
        </w:rPr>
        <w:t xml:space="preserve"> LW and LW </w:t>
      </w:r>
      <w:r w:rsidRPr="002D4264">
        <w:rPr>
          <w:rFonts w:cs="Times New Roman"/>
          <w:szCs w:val="24"/>
        </w:rPr>
        <w:sym w:font="Wingdings" w:char="F0E0"/>
      </w:r>
      <w:r>
        <w:rPr>
          <w:rFonts w:cs="Times New Roman"/>
          <w:szCs w:val="24"/>
        </w:rPr>
        <w:t xml:space="preserve"> RA </w:t>
      </w:r>
      <w:r w:rsidRPr="002D4264">
        <w:rPr>
          <w:rFonts w:cs="Times New Roman"/>
          <w:szCs w:val="24"/>
        </w:rPr>
        <w:sym w:font="Wingdings" w:char="F0E0"/>
      </w:r>
      <w:r>
        <w:rPr>
          <w:rFonts w:cs="Times New Roman"/>
          <w:szCs w:val="24"/>
        </w:rPr>
        <w:t xml:space="preserve"> LW </w:t>
      </w:r>
      <w:r w:rsidRPr="002D4264">
        <w:rPr>
          <w:rFonts w:cs="Times New Roman"/>
          <w:szCs w:val="24"/>
        </w:rPr>
        <w:sym w:font="Wingdings" w:char="F0E0"/>
      </w:r>
      <w:r>
        <w:rPr>
          <w:rFonts w:cs="Times New Roman"/>
          <w:szCs w:val="24"/>
        </w:rPr>
        <w:t xml:space="preserve"> SD </w:t>
      </w:r>
      <w:r w:rsidRPr="002D4264">
        <w:rPr>
          <w:rFonts w:cs="Times New Roman"/>
          <w:szCs w:val="24"/>
        </w:rPr>
        <w:sym w:font="Wingdings" w:char="F0E0"/>
      </w:r>
      <w:r>
        <w:rPr>
          <w:rFonts w:cs="Times New Roman"/>
          <w:szCs w:val="24"/>
        </w:rPr>
        <w:t xml:space="preserve"> LW) but are represented as continuous. </w:t>
      </w:r>
    </w:p>
    <w:p w:rsidR="00A16186" w:rsidRPr="0043493C" w:rsidRDefault="00A16186" w:rsidP="00A16186">
      <w:pPr>
        <w:jc w:val="center"/>
        <w:rPr>
          <w:rFonts w:cs="Times New Roman"/>
          <w:szCs w:val="24"/>
        </w:rPr>
      </w:pPr>
      <w:r>
        <w:rPr>
          <w:rFonts w:cs="Times New Roman"/>
          <w:noProof/>
          <w:szCs w:val="24"/>
        </w:rPr>
        <w:drawing>
          <wp:inline distT="0" distB="0" distL="0" distR="0" wp14:anchorId="0EF23884" wp14:editId="7D6EE8A1">
            <wp:extent cx="5669280" cy="4156529"/>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ppFigure2.png"/>
                    <pic:cNvPicPr/>
                  </pic:nvPicPr>
                  <pic:blipFill rotWithShape="1">
                    <a:blip r:embed="rId14" cstate="print">
                      <a:extLst>
                        <a:ext uri="{28A0092B-C50C-407E-A947-70E740481C1C}">
                          <a14:useLocalDpi xmlns:a14="http://schemas.microsoft.com/office/drawing/2010/main" val="0"/>
                        </a:ext>
                      </a:extLst>
                    </a:blip>
                    <a:srcRect t="1810" r="1565" b="1400"/>
                    <a:stretch/>
                  </pic:blipFill>
                  <pic:spPr bwMode="auto">
                    <a:xfrm>
                      <a:off x="0" y="0"/>
                      <a:ext cx="5669280" cy="4156529"/>
                    </a:xfrm>
                    <a:prstGeom prst="rect">
                      <a:avLst/>
                    </a:prstGeom>
                    <a:ln>
                      <a:noFill/>
                    </a:ln>
                    <a:extLst>
                      <a:ext uri="{53640926-AAD7-44D8-BBD7-CCE9431645EC}">
                        <a14:shadowObscured xmlns:a14="http://schemas.microsoft.com/office/drawing/2010/main"/>
                      </a:ext>
                    </a:extLst>
                  </pic:spPr>
                </pic:pic>
              </a:graphicData>
            </a:graphic>
          </wp:inline>
        </w:drawing>
      </w:r>
    </w:p>
    <w:p w:rsidR="00A16186" w:rsidRPr="00890B3E" w:rsidRDefault="00A16186" w:rsidP="00A16186">
      <w:pPr>
        <w:jc w:val="both"/>
        <w:rPr>
          <w:rFonts w:cs="Times New Roman"/>
          <w:szCs w:val="24"/>
        </w:rPr>
      </w:pPr>
      <w:r>
        <w:rPr>
          <w:rFonts w:cs="Times New Roman"/>
          <w:b/>
          <w:bCs/>
          <w:szCs w:val="24"/>
        </w:rPr>
        <w:t>Figure 7</w:t>
      </w:r>
      <w:r w:rsidRPr="005E6500">
        <w:rPr>
          <w:rFonts w:cs="Times New Roman"/>
          <w:b/>
          <w:bCs/>
          <w:szCs w:val="24"/>
        </w:rPr>
        <w:t xml:space="preserve">. Representative raster plot of bilateral features. </w:t>
      </w:r>
      <w:r w:rsidRPr="005E6500">
        <w:rPr>
          <w:rFonts w:cs="Times New Roman"/>
          <w:szCs w:val="24"/>
        </w:rPr>
        <w:t xml:space="preserve">The mean value of each channel (row) </w:t>
      </w:r>
      <w:r>
        <w:rPr>
          <w:rFonts w:cs="Times New Roman"/>
          <w:szCs w:val="24"/>
        </w:rPr>
        <w:t xml:space="preserve">for each leg (right, R; left, L) </w:t>
      </w:r>
      <w:r w:rsidRPr="005E6500">
        <w:rPr>
          <w:rFonts w:cs="Times New Roman"/>
          <w:szCs w:val="24"/>
        </w:rPr>
        <w:t xml:space="preserve">was extracted from sliding windows (length 300 ms, increment 30 ms) for </w:t>
      </w:r>
      <w:r>
        <w:rPr>
          <w:rFonts w:cs="Times New Roman"/>
          <w:szCs w:val="24"/>
        </w:rPr>
        <w:t xml:space="preserve">one subject for </w:t>
      </w:r>
      <w:r w:rsidRPr="005E6500">
        <w:rPr>
          <w:rFonts w:cs="Times New Roman"/>
          <w:szCs w:val="24"/>
        </w:rPr>
        <w:t xml:space="preserve">a complete circuit </w:t>
      </w:r>
      <w:r>
        <w:rPr>
          <w:rFonts w:cs="Times New Roman"/>
          <w:szCs w:val="24"/>
        </w:rPr>
        <w:t xml:space="preserve">(same as Supplementary Figures 1-3) consisting </w:t>
      </w:r>
      <w:r w:rsidRPr="0043493C">
        <w:rPr>
          <w:rFonts w:cs="Times New Roman"/>
          <w:bCs/>
          <w:szCs w:val="24"/>
        </w:rPr>
        <w:t xml:space="preserve">of </w:t>
      </w:r>
      <w:r w:rsidRPr="0043493C">
        <w:rPr>
          <w:rFonts w:cs="Times New Roman"/>
          <w:szCs w:val="24"/>
        </w:rPr>
        <w:t>level walking (LW), ramp ascent/descent (RA/RD), and stair ascent/descent (SA/SD)</w:t>
      </w:r>
      <w:r w:rsidRPr="005E6500">
        <w:rPr>
          <w:rFonts w:cs="Times New Roman"/>
          <w:szCs w:val="24"/>
        </w:rPr>
        <w:t xml:space="preserve">. </w:t>
      </w:r>
      <w:r w:rsidRPr="005E6500">
        <w:rPr>
          <w:rFonts w:cs="Times New Roman"/>
          <w:i/>
          <w:szCs w:val="24"/>
        </w:rPr>
        <w:t>Z</w:t>
      </w:r>
      <w:r w:rsidRPr="005E6500">
        <w:rPr>
          <w:rFonts w:cs="Times New Roman"/>
          <w:szCs w:val="24"/>
        </w:rPr>
        <w:t>-scores</w:t>
      </w:r>
      <w:r w:rsidRPr="005E6500">
        <w:rPr>
          <w:rFonts w:cs="Times New Roman"/>
          <w:b/>
          <w:bCs/>
          <w:szCs w:val="24"/>
        </w:rPr>
        <w:t xml:space="preserve"> </w:t>
      </w:r>
      <w:r w:rsidRPr="005E6500">
        <w:rPr>
          <w:rFonts w:cs="Times New Roman"/>
          <w:bCs/>
          <w:szCs w:val="24"/>
        </w:rPr>
        <w:t xml:space="preserve">(represented by the color bar) </w:t>
      </w:r>
      <w:r w:rsidRPr="005E6500">
        <w:rPr>
          <w:rFonts w:cs="Times New Roman"/>
          <w:szCs w:val="24"/>
        </w:rPr>
        <w:t>were computed along each row. Distinct patterns could be visually identified for many additional features (not shown).</w:t>
      </w:r>
    </w:p>
    <w:p w:rsidR="00A16186" w:rsidRDefault="00A16186" w:rsidP="0089540C">
      <w:pPr>
        <w:jc w:val="both"/>
        <w:rPr>
          <w:rFonts w:cs="Times New Roman"/>
          <w:szCs w:val="24"/>
        </w:rPr>
      </w:pPr>
    </w:p>
    <w:p w:rsidR="00F92953" w:rsidRDefault="00A00433" w:rsidP="00F92953">
      <w:pPr>
        <w:jc w:val="center"/>
        <w:rPr>
          <w:rFonts w:cs="Times New Roman"/>
          <w:szCs w:val="24"/>
        </w:rPr>
      </w:pPr>
      <w:r>
        <w:rPr>
          <w:rFonts w:cs="Times New Roman"/>
          <w:noProof/>
          <w:szCs w:val="24"/>
        </w:rPr>
        <w:lastRenderedPageBreak/>
        <w:drawing>
          <wp:inline distT="0" distB="0" distL="0" distR="0">
            <wp:extent cx="3009367" cy="4727448"/>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3.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09367" cy="4727448"/>
                    </a:xfrm>
                    <a:prstGeom prst="rect">
                      <a:avLst/>
                    </a:prstGeom>
                  </pic:spPr>
                </pic:pic>
              </a:graphicData>
            </a:graphic>
          </wp:inline>
        </w:drawing>
      </w:r>
    </w:p>
    <w:p w:rsidR="0021268A" w:rsidRDefault="006031EE">
      <w:pPr>
        <w:jc w:val="both"/>
        <w:rPr>
          <w:rFonts w:cs="Times New Roman"/>
          <w:szCs w:val="24"/>
        </w:rPr>
        <w:pPrChange w:id="773" w:author="Blair Hu" w:date="2018-01-04T16:21:00Z">
          <w:pPr/>
        </w:pPrChange>
      </w:pPr>
      <w:r w:rsidRPr="00C112FD">
        <w:rPr>
          <w:rFonts w:cs="Times New Roman"/>
          <w:b/>
          <w:szCs w:val="24"/>
        </w:rPr>
        <w:t xml:space="preserve">Figure </w:t>
      </w:r>
      <w:r w:rsidR="00F80256">
        <w:rPr>
          <w:rFonts w:cs="Times New Roman"/>
          <w:b/>
          <w:szCs w:val="24"/>
        </w:rPr>
        <w:t>8</w:t>
      </w:r>
      <w:r w:rsidRPr="00C112FD">
        <w:rPr>
          <w:rFonts w:cs="Times New Roman"/>
          <w:b/>
          <w:szCs w:val="24"/>
        </w:rPr>
        <w:t xml:space="preserve">. </w:t>
      </w:r>
      <w:r w:rsidR="00606793">
        <w:rPr>
          <w:rFonts w:cs="Times New Roman"/>
          <w:b/>
          <w:szCs w:val="24"/>
        </w:rPr>
        <w:t>Bilateral sensor fusion reduces</w:t>
      </w:r>
      <w:r w:rsidRPr="00C112FD">
        <w:rPr>
          <w:rFonts w:cs="Times New Roman"/>
          <w:b/>
          <w:szCs w:val="24"/>
        </w:rPr>
        <w:t xml:space="preserve"> intent recognition errors. </w:t>
      </w:r>
      <w:r w:rsidR="00613F90" w:rsidRPr="006327B9">
        <w:rPr>
          <w:rFonts w:cs="Times New Roman"/>
          <w:b/>
          <w:szCs w:val="24"/>
        </w:rPr>
        <w:t>(</w:t>
      </w:r>
      <w:r w:rsidR="00213418">
        <w:rPr>
          <w:rFonts w:cs="Times New Roman"/>
          <w:b/>
          <w:szCs w:val="24"/>
        </w:rPr>
        <w:t>Top</w:t>
      </w:r>
      <w:r w:rsidR="00613F90" w:rsidRPr="006327B9">
        <w:rPr>
          <w:rFonts w:cs="Times New Roman"/>
          <w:b/>
          <w:szCs w:val="24"/>
        </w:rPr>
        <w:t>)</w:t>
      </w:r>
      <w:r w:rsidR="00613F90" w:rsidRPr="00613F90">
        <w:rPr>
          <w:rFonts w:cs="Times New Roman"/>
          <w:szCs w:val="24"/>
        </w:rPr>
        <w:t xml:space="preserve"> </w:t>
      </w:r>
      <w:r w:rsidR="00B70E2A">
        <w:rPr>
          <w:rFonts w:cs="Times New Roman"/>
          <w:szCs w:val="24"/>
        </w:rPr>
        <w:t xml:space="preserve">Overall error rates (mean ± SEM) for single modality </w:t>
      </w:r>
      <w:r w:rsidR="001A5BB7">
        <w:rPr>
          <w:rFonts w:cs="Times New Roman"/>
          <w:szCs w:val="24"/>
        </w:rPr>
        <w:t>sensor sets</w:t>
      </w:r>
      <w:r w:rsidR="00B70E2A">
        <w:rPr>
          <w:rFonts w:cs="Times New Roman"/>
          <w:szCs w:val="24"/>
        </w:rPr>
        <w:t xml:space="preserve">. </w:t>
      </w:r>
      <w:r w:rsidR="001A5BB7" w:rsidRPr="006327B9">
        <w:rPr>
          <w:rFonts w:cs="Times New Roman"/>
          <w:b/>
          <w:szCs w:val="24"/>
        </w:rPr>
        <w:t>(B</w:t>
      </w:r>
      <w:r w:rsidR="00213418">
        <w:rPr>
          <w:rFonts w:cs="Times New Roman"/>
          <w:b/>
          <w:szCs w:val="24"/>
        </w:rPr>
        <w:t>ottom</w:t>
      </w:r>
      <w:r w:rsidR="001A5BB7" w:rsidRPr="006327B9">
        <w:rPr>
          <w:rFonts w:cs="Times New Roman"/>
          <w:b/>
          <w:szCs w:val="24"/>
        </w:rPr>
        <w:t>)</w:t>
      </w:r>
      <w:r w:rsidR="001A5BB7">
        <w:rPr>
          <w:rFonts w:cs="Times New Roman"/>
          <w:szCs w:val="24"/>
        </w:rPr>
        <w:t xml:space="preserve"> Overall error rates (mean ± SEM) for fused sensor set</w:t>
      </w:r>
      <w:r w:rsidR="00F314D4">
        <w:rPr>
          <w:rFonts w:cs="Times New Roman"/>
          <w:szCs w:val="24"/>
        </w:rPr>
        <w:t xml:space="preserve"> for linear discriminant analysis (LDA), support vector machine (SVM), and artificial ne</w:t>
      </w:r>
      <w:r w:rsidR="00D11ADA">
        <w:rPr>
          <w:rFonts w:cs="Times New Roman"/>
          <w:szCs w:val="24"/>
        </w:rPr>
        <w:t xml:space="preserve">ural network (ANN) classifiers. </w:t>
      </w:r>
      <w:r w:rsidR="00A72445">
        <w:rPr>
          <w:rFonts w:cs="Times New Roman"/>
          <w:szCs w:val="24"/>
        </w:rPr>
        <w:t>Data are averaged across 10 subjects and e</w:t>
      </w:r>
      <w:r w:rsidR="001B5652">
        <w:rPr>
          <w:rFonts w:cs="Times New Roman"/>
          <w:szCs w:val="24"/>
        </w:rPr>
        <w:t xml:space="preserve">ach set of bars preserves the order of laterality (ipsilateral, left; contralateral, middle; bilateral, right). </w:t>
      </w:r>
      <w:r w:rsidR="00D11ADA">
        <w:rPr>
          <w:rFonts w:cs="Times New Roman"/>
          <w:szCs w:val="24"/>
        </w:rPr>
        <w:t xml:space="preserve">Asterisks </w:t>
      </w:r>
      <w:r w:rsidR="00517986">
        <w:rPr>
          <w:rFonts w:cs="Times New Roman"/>
          <w:szCs w:val="24"/>
        </w:rPr>
        <w:t>denote</w:t>
      </w:r>
      <w:r w:rsidR="00D11ADA">
        <w:rPr>
          <w:rFonts w:cs="Times New Roman"/>
          <w:szCs w:val="24"/>
        </w:rPr>
        <w:t xml:space="preserve"> statistically significant differences</w:t>
      </w:r>
      <w:del w:id="774" w:author="Blair Hu" w:date="2018-01-04T17:55:00Z">
        <w:r w:rsidR="00A56901" w:rsidDel="00F51362">
          <w:rPr>
            <w:rFonts w:cs="Times New Roman"/>
            <w:szCs w:val="24"/>
          </w:rPr>
          <w:delText xml:space="preserve"> </w:delText>
        </w:r>
        <w:r w:rsidR="00A56901" w:rsidDel="000D721B">
          <w:rPr>
            <w:rFonts w:cs="Times New Roman"/>
            <w:szCs w:val="24"/>
          </w:rPr>
          <w:delText>(</w:delText>
        </w:r>
        <w:r w:rsidR="00A56901" w:rsidDel="000D721B">
          <w:rPr>
            <w:rFonts w:cs="Times New Roman"/>
            <w:i/>
            <w:szCs w:val="24"/>
          </w:rPr>
          <w:delText>p</w:delText>
        </w:r>
        <w:r w:rsidR="00A56901" w:rsidDel="000D721B">
          <w:rPr>
            <w:rFonts w:cs="Times New Roman"/>
            <w:szCs w:val="24"/>
          </w:rPr>
          <w:delText xml:space="preserve"> &lt; 0.01)</w:delText>
        </w:r>
      </w:del>
      <w:r w:rsidR="001B5652">
        <w:rPr>
          <w:rFonts w:cs="Times New Roman"/>
          <w:szCs w:val="24"/>
        </w:rPr>
        <w:t>.</w:t>
      </w:r>
    </w:p>
    <w:p w:rsidR="00F80256" w:rsidDel="00FA3258" w:rsidRDefault="00F80256" w:rsidP="00F80256">
      <w:pPr>
        <w:jc w:val="both"/>
        <w:rPr>
          <w:del w:id="775" w:author="Blair Hu" w:date="2018-01-04T16:21:00Z"/>
          <w:rFonts w:cs="Times New Roman"/>
          <w:szCs w:val="24"/>
        </w:rPr>
      </w:pPr>
    </w:p>
    <w:p w:rsidR="009D74D8" w:rsidDel="00FA3258" w:rsidRDefault="009D74D8" w:rsidP="006031EE">
      <w:pPr>
        <w:jc w:val="both"/>
        <w:rPr>
          <w:del w:id="776" w:author="Blair Hu" w:date="2018-01-04T16:21:00Z"/>
          <w:rFonts w:cs="Times New Roman"/>
          <w:b/>
          <w:szCs w:val="24"/>
        </w:rPr>
      </w:pPr>
    </w:p>
    <w:p w:rsidR="009D74D8" w:rsidDel="00775916" w:rsidRDefault="009D74D8" w:rsidP="005A1CA8">
      <w:pPr>
        <w:jc w:val="both"/>
        <w:rPr>
          <w:del w:id="777" w:author="Blair Hu" w:date="2018-01-04T16:21:00Z"/>
          <w:rFonts w:cs="Times New Roman"/>
          <w:b/>
          <w:szCs w:val="24"/>
        </w:rPr>
      </w:pPr>
    </w:p>
    <w:p w:rsidR="009D74D8" w:rsidDel="00775916" w:rsidRDefault="009D74D8">
      <w:pPr>
        <w:jc w:val="both"/>
        <w:rPr>
          <w:del w:id="778" w:author="Blair Hu" w:date="2018-01-04T16:21:00Z"/>
          <w:rFonts w:cs="Times New Roman"/>
          <w:b/>
          <w:szCs w:val="24"/>
        </w:rPr>
      </w:pPr>
    </w:p>
    <w:p w:rsidR="001B6675" w:rsidDel="00090AF0" w:rsidRDefault="001B6675">
      <w:pPr>
        <w:jc w:val="both"/>
        <w:rPr>
          <w:del w:id="779" w:author="Blair Hu" w:date="2018-01-02T22:47:00Z"/>
          <w:rFonts w:cs="Times New Roman"/>
          <w:b/>
          <w:szCs w:val="24"/>
        </w:rPr>
      </w:pPr>
    </w:p>
    <w:p w:rsidR="001B6675" w:rsidRDefault="009D728E">
      <w:pPr>
        <w:jc w:val="both"/>
        <w:rPr>
          <w:rFonts w:cs="Times New Roman"/>
          <w:szCs w:val="24"/>
        </w:rPr>
        <w:pPrChange w:id="780" w:author="Blair Hu" w:date="2018-01-04T18:15:00Z">
          <w:pPr/>
        </w:pPrChange>
      </w:pPr>
      <w:r>
        <w:rPr>
          <w:rFonts w:cs="Times New Roman"/>
          <w:b/>
          <w:szCs w:val="24"/>
        </w:rPr>
        <w:t xml:space="preserve">Table </w:t>
      </w:r>
      <w:r w:rsidR="00F80256">
        <w:rPr>
          <w:rFonts w:cs="Times New Roman"/>
          <w:b/>
          <w:szCs w:val="24"/>
        </w:rPr>
        <w:t>2</w:t>
      </w:r>
      <w:r>
        <w:rPr>
          <w:rFonts w:cs="Times New Roman"/>
          <w:b/>
          <w:szCs w:val="24"/>
        </w:rPr>
        <w:t xml:space="preserve">. </w:t>
      </w:r>
      <w:r w:rsidR="009F649D">
        <w:rPr>
          <w:rFonts w:cs="Times New Roman"/>
          <w:b/>
          <w:szCs w:val="24"/>
        </w:rPr>
        <w:t xml:space="preserve">Complete offline classifier comparison. </w:t>
      </w:r>
      <w:r w:rsidR="001B6675">
        <w:rPr>
          <w:rFonts w:cs="Times New Roman"/>
          <w:szCs w:val="24"/>
        </w:rPr>
        <w:t>Error rates (mean [SEM]) are shown for all evaluated classifiers. Asterisks under contralateral denote statistically significant differences between contralateral and ipsilateral sensor sets</w:t>
      </w:r>
      <w:ins w:id="781" w:author="Blair Hu" w:date="2018-01-04T18:23:00Z">
        <w:r w:rsidR="000C0122">
          <w:rPr>
            <w:rFonts w:cs="Times New Roman"/>
            <w:szCs w:val="24"/>
          </w:rPr>
          <w:t xml:space="preserve"> (</w:t>
        </w:r>
        <w:r w:rsidR="000C0122" w:rsidRPr="000C0122">
          <w:rPr>
            <w:rFonts w:cs="Times New Roman"/>
            <w:i/>
            <w:szCs w:val="24"/>
            <w:rPrChange w:id="782" w:author="Blair Hu" w:date="2018-01-04T18:23:00Z">
              <w:rPr>
                <w:rFonts w:cs="Times New Roman"/>
                <w:szCs w:val="24"/>
              </w:rPr>
            </w:rPrChange>
          </w:rPr>
          <w:t>p</w:t>
        </w:r>
        <w:r w:rsidR="000C0122">
          <w:rPr>
            <w:rFonts w:cs="Times New Roman"/>
            <w:szCs w:val="24"/>
          </w:rPr>
          <w:t>-value)</w:t>
        </w:r>
      </w:ins>
      <w:del w:id="783" w:author="Blair Hu" w:date="2018-01-04T17:55:00Z">
        <w:r w:rsidR="001B6675" w:rsidDel="00FC2EBC">
          <w:rPr>
            <w:rFonts w:cs="Times New Roman"/>
            <w:szCs w:val="24"/>
          </w:rPr>
          <w:delText xml:space="preserve"> (</w:delText>
        </w:r>
        <w:r w:rsidR="001B6675" w:rsidDel="00FC2EBC">
          <w:rPr>
            <w:rFonts w:cs="Times New Roman"/>
            <w:i/>
            <w:szCs w:val="24"/>
          </w:rPr>
          <w:delText>p</w:delText>
        </w:r>
        <w:r w:rsidR="001B6675" w:rsidDel="00FC2EBC">
          <w:rPr>
            <w:rFonts w:cs="Times New Roman"/>
            <w:szCs w:val="24"/>
          </w:rPr>
          <w:delText xml:space="preserve"> &lt; 0.01)</w:delText>
        </w:r>
      </w:del>
      <w:r w:rsidR="001B6675">
        <w:rPr>
          <w:rFonts w:cs="Times New Roman"/>
          <w:szCs w:val="24"/>
        </w:rPr>
        <w:t>. Asterisks under bilateral denote statistically significant differences between bilateral and ipsilateral sensor sets</w:t>
      </w:r>
      <w:ins w:id="784" w:author="Blair Hu" w:date="2018-01-04T18:23:00Z">
        <w:r w:rsidR="000C0122">
          <w:rPr>
            <w:rFonts w:cs="Times New Roman"/>
            <w:szCs w:val="24"/>
          </w:rPr>
          <w:t xml:space="preserve"> (</w:t>
        </w:r>
        <w:r w:rsidR="000C0122">
          <w:rPr>
            <w:rFonts w:cs="Times New Roman"/>
            <w:i/>
            <w:szCs w:val="24"/>
          </w:rPr>
          <w:t>p</w:t>
        </w:r>
        <w:r w:rsidR="000C0122">
          <w:rPr>
            <w:rFonts w:cs="Times New Roman"/>
            <w:i/>
            <w:szCs w:val="24"/>
          </w:rPr>
          <w:softHyphen/>
        </w:r>
        <w:r w:rsidR="000C0122">
          <w:rPr>
            <w:rFonts w:cs="Times New Roman"/>
            <w:szCs w:val="24"/>
          </w:rPr>
          <w:t>-value)</w:t>
        </w:r>
      </w:ins>
      <w:del w:id="785" w:author="Blair Hu" w:date="2018-01-04T17:55:00Z">
        <w:r w:rsidR="001B6675" w:rsidDel="00FC2EBC">
          <w:rPr>
            <w:rFonts w:cs="Times New Roman"/>
            <w:szCs w:val="24"/>
          </w:rPr>
          <w:delText xml:space="preserve"> (</w:delText>
        </w:r>
        <w:r w:rsidR="001B6675" w:rsidDel="00FC2EBC">
          <w:rPr>
            <w:rFonts w:cs="Times New Roman"/>
            <w:i/>
            <w:szCs w:val="24"/>
          </w:rPr>
          <w:delText>p</w:delText>
        </w:r>
        <w:r w:rsidR="001B6675" w:rsidDel="00FC2EBC">
          <w:rPr>
            <w:rFonts w:cs="Times New Roman"/>
            <w:szCs w:val="24"/>
          </w:rPr>
          <w:delText xml:space="preserve"> &lt; 0.01)</w:delText>
        </w:r>
      </w:del>
      <w:r w:rsidR="001B6675">
        <w:rPr>
          <w:rFonts w:cs="Times New Roman"/>
          <w:szCs w:val="24"/>
        </w:rPr>
        <w:t xml:space="preserve">. </w:t>
      </w:r>
      <w:ins w:id="786" w:author="Blair Hu" w:date="2018-01-05T12:31:00Z">
        <w:r w:rsidR="00745E13">
          <w:rPr>
            <w:rFonts w:cs="Times New Roman"/>
            <w:szCs w:val="24"/>
          </w:rPr>
          <w:t>T</w:t>
        </w:r>
      </w:ins>
      <w:ins w:id="787" w:author="Blair Hu" w:date="2018-01-05T12:16:00Z">
        <w:r w:rsidR="00F2152F">
          <w:rPr>
            <w:rFonts w:cs="Times New Roman"/>
            <w:szCs w:val="24"/>
          </w:rPr>
          <w:t xml:space="preserve">he </w:t>
        </w:r>
      </w:ins>
      <w:ins w:id="788" w:author="Blair Hu" w:date="2018-01-04T18:14:00Z">
        <w:r w:rsidR="00D57CF6">
          <w:rPr>
            <w:rFonts w:cs="Times New Roman"/>
            <w:szCs w:val="24"/>
          </w:rPr>
          <w:t xml:space="preserve">best-performing </w:t>
        </w:r>
      </w:ins>
      <w:ins w:id="789" w:author="Blair Hu" w:date="2018-01-04T18:26:00Z">
        <w:r w:rsidR="00230B4E">
          <w:rPr>
            <w:rFonts w:cs="Times New Roman"/>
            <w:szCs w:val="24"/>
          </w:rPr>
          <w:t xml:space="preserve">classifier </w:t>
        </w:r>
      </w:ins>
      <w:ins w:id="790" w:author="Blair Hu" w:date="2018-01-04T18:14:00Z">
        <w:r w:rsidR="00D57CF6">
          <w:rPr>
            <w:rFonts w:cs="Times New Roman"/>
            <w:szCs w:val="24"/>
          </w:rPr>
          <w:t>for each type of error is bolded.</w:t>
        </w:r>
      </w:ins>
    </w:p>
    <w:p w:rsidR="00F80256" w:rsidRDefault="00F80256" w:rsidP="00F80256">
      <w:pPr>
        <w:jc w:val="both"/>
        <w:rPr>
          <w:rFonts w:cs="Times New Roman"/>
          <w:szCs w:val="24"/>
        </w:rPr>
      </w:pPr>
    </w:p>
    <w:p w:rsidR="00F80256" w:rsidRDefault="00F80256" w:rsidP="00F80256">
      <w:pPr>
        <w:jc w:val="both"/>
        <w:rPr>
          <w:rFonts w:cs="Times New Roman"/>
          <w:szCs w:val="24"/>
        </w:rPr>
      </w:pPr>
    </w:p>
    <w:p w:rsidR="00F80256" w:rsidRDefault="00F80256" w:rsidP="00F80256">
      <w:pPr>
        <w:jc w:val="both"/>
        <w:rPr>
          <w:rFonts w:cs="Times New Roman"/>
          <w:szCs w:val="24"/>
        </w:rPr>
      </w:pPr>
    </w:p>
    <w:p w:rsidR="00F80256" w:rsidRDefault="00F80256" w:rsidP="00F80256">
      <w:pPr>
        <w:jc w:val="both"/>
        <w:rPr>
          <w:rFonts w:cs="Times New Roman"/>
          <w:szCs w:val="24"/>
        </w:rPr>
      </w:pPr>
    </w:p>
    <w:p w:rsidR="00FC2EBC" w:rsidDel="00D57CF6" w:rsidRDefault="00FC2EBC" w:rsidP="001B6675">
      <w:pPr>
        <w:rPr>
          <w:del w:id="791" w:author="Blair Hu" w:date="2018-01-04T18:14:00Z"/>
          <w:rFonts w:cs="Times New Roman"/>
          <w:szCs w:val="24"/>
        </w:rPr>
      </w:pPr>
    </w:p>
    <w:tbl>
      <w:tblPr>
        <w:tblW w:w="9720" w:type="dxa"/>
        <w:jc w:val="center"/>
        <w:tblCellMar>
          <w:left w:w="0" w:type="dxa"/>
          <w:right w:w="0" w:type="dxa"/>
        </w:tblCellMar>
        <w:tblLook w:val="0420" w:firstRow="1" w:lastRow="0" w:firstColumn="0" w:lastColumn="0" w:noHBand="0" w:noVBand="1"/>
        <w:tblPrChange w:id="792" w:author="Blair Hu" w:date="2018-01-04T17:57:00Z">
          <w:tblPr>
            <w:tblW w:w="9757" w:type="dxa"/>
            <w:jc w:val="center"/>
            <w:tblCellMar>
              <w:left w:w="0" w:type="dxa"/>
              <w:right w:w="0" w:type="dxa"/>
            </w:tblCellMar>
            <w:tblLook w:val="0420" w:firstRow="1" w:lastRow="0" w:firstColumn="0" w:lastColumn="0" w:noHBand="0" w:noVBand="1"/>
          </w:tblPr>
        </w:tblPrChange>
      </w:tblPr>
      <w:tblGrid>
        <w:gridCol w:w="1610"/>
        <w:gridCol w:w="9"/>
        <w:gridCol w:w="1597"/>
        <w:gridCol w:w="22"/>
        <w:gridCol w:w="1589"/>
        <w:gridCol w:w="32"/>
        <w:gridCol w:w="1584"/>
        <w:gridCol w:w="32"/>
        <w:gridCol w:w="1589"/>
        <w:gridCol w:w="34"/>
        <w:gridCol w:w="1581"/>
        <w:gridCol w:w="41"/>
        <w:tblGridChange w:id="793">
          <w:tblGrid>
            <w:gridCol w:w="1610"/>
            <w:gridCol w:w="7"/>
            <w:gridCol w:w="2"/>
            <w:gridCol w:w="8"/>
            <w:gridCol w:w="2"/>
            <w:gridCol w:w="1587"/>
            <w:gridCol w:w="18"/>
            <w:gridCol w:w="4"/>
            <w:gridCol w:w="19"/>
            <w:gridCol w:w="1570"/>
            <w:gridCol w:w="26"/>
            <w:gridCol w:w="6"/>
            <w:gridCol w:w="28"/>
            <w:gridCol w:w="1556"/>
            <w:gridCol w:w="32"/>
            <w:gridCol w:w="5"/>
            <w:gridCol w:w="34"/>
            <w:gridCol w:w="1584"/>
            <w:gridCol w:w="44"/>
            <w:gridCol w:w="1537"/>
            <w:gridCol w:w="41"/>
            <w:gridCol w:w="37"/>
            <w:gridCol w:w="13"/>
          </w:tblGrid>
        </w:tblGridChange>
      </w:tblGrid>
      <w:tr w:rsidR="00B43973" w:rsidRPr="006031EE" w:rsidTr="001416DC">
        <w:trPr>
          <w:trHeight w:val="175"/>
          <w:jc w:val="center"/>
          <w:trPrChange w:id="794" w:author="Blair Hu" w:date="2018-01-04T17:57:00Z">
            <w:trPr>
              <w:gridAfter w:val="0"/>
              <w:trHeight w:val="187"/>
              <w:jc w:val="center"/>
            </w:trPr>
          </w:trPrChange>
        </w:trPr>
        <w:tc>
          <w:tcPr>
            <w:tcW w:w="1619" w:type="dxa"/>
            <w:gridSpan w:val="2"/>
            <w:tcBorders>
              <w:top w:val="single" w:sz="8" w:space="0" w:color="FFFFFF"/>
              <w:left w:val="single" w:sz="8" w:space="0" w:color="FFFFFF"/>
              <w:bottom w:val="single" w:sz="24" w:space="0" w:color="FFFFFF"/>
              <w:right w:val="single" w:sz="8" w:space="0" w:color="FFFFFF"/>
            </w:tcBorders>
            <w:shd w:val="clear" w:color="auto" w:fill="FFFFFF"/>
            <w:tcMar>
              <w:top w:w="72" w:type="dxa"/>
              <w:left w:w="144" w:type="dxa"/>
              <w:bottom w:w="72" w:type="dxa"/>
              <w:right w:w="144" w:type="dxa"/>
            </w:tcMar>
            <w:hideMark/>
            <w:tcPrChange w:id="795" w:author="Blair Hu" w:date="2018-01-04T17:57:00Z">
              <w:tcPr>
                <w:tcW w:w="1627" w:type="dxa"/>
                <w:gridSpan w:val="4"/>
                <w:tcBorders>
                  <w:top w:val="single" w:sz="8" w:space="0" w:color="FFFFFF"/>
                  <w:left w:val="single" w:sz="8" w:space="0" w:color="FFFFFF"/>
                  <w:bottom w:val="single" w:sz="24" w:space="0" w:color="FFFFFF"/>
                  <w:right w:val="single" w:sz="8" w:space="0" w:color="FFFFFF"/>
                </w:tcBorders>
                <w:shd w:val="clear" w:color="auto" w:fill="FFFFFF"/>
                <w:tcMar>
                  <w:top w:w="72" w:type="dxa"/>
                  <w:left w:w="144" w:type="dxa"/>
                  <w:bottom w:w="72" w:type="dxa"/>
                  <w:right w:w="144" w:type="dxa"/>
                </w:tcMar>
                <w:hideMark/>
              </w:tcPr>
            </w:tcPrChange>
          </w:tcPr>
          <w:p w:rsidR="00B43973" w:rsidRPr="006031EE" w:rsidRDefault="00B43973" w:rsidP="006031EE">
            <w:pPr>
              <w:spacing w:before="0" w:after="0"/>
              <w:rPr>
                <w:rFonts w:eastAsia="Times New Roman" w:cs="Times New Roman"/>
                <w:sz w:val="20"/>
                <w:szCs w:val="24"/>
              </w:rPr>
            </w:pPr>
          </w:p>
        </w:tc>
        <w:tc>
          <w:tcPr>
            <w:tcW w:w="8101" w:type="dxa"/>
            <w:gridSpan w:val="10"/>
            <w:tcBorders>
              <w:top w:val="single" w:sz="8" w:space="0" w:color="FFFFFF"/>
              <w:left w:val="single" w:sz="8" w:space="0" w:color="FFFFFF"/>
              <w:bottom w:val="single" w:sz="24" w:space="0" w:color="FFFFFF"/>
              <w:right w:val="single" w:sz="8" w:space="0" w:color="FFFFFF"/>
            </w:tcBorders>
            <w:shd w:val="clear" w:color="auto" w:fill="000000"/>
            <w:tcPrChange w:id="796" w:author="Blair Hu" w:date="2018-01-04T17:57:00Z">
              <w:tcPr>
                <w:tcW w:w="8130" w:type="dxa"/>
                <w:gridSpan w:val="18"/>
                <w:tcBorders>
                  <w:top w:val="single" w:sz="8" w:space="0" w:color="FFFFFF"/>
                  <w:left w:val="single" w:sz="8" w:space="0" w:color="FFFFFF"/>
                  <w:bottom w:val="single" w:sz="24" w:space="0" w:color="FFFFFF"/>
                  <w:right w:val="single" w:sz="8" w:space="0" w:color="FFFFFF"/>
                </w:tcBorders>
                <w:shd w:val="clear" w:color="auto" w:fill="000000"/>
              </w:tcPr>
            </w:tcPrChange>
          </w:tcPr>
          <w:p w:rsidR="00B43973" w:rsidRPr="006031EE" w:rsidRDefault="00B43973" w:rsidP="006031EE">
            <w:pPr>
              <w:spacing w:before="0" w:after="0"/>
              <w:jc w:val="center"/>
              <w:rPr>
                <w:rFonts w:eastAsia="Times New Roman" w:cs="Times New Roman"/>
                <w:b/>
                <w:bCs/>
                <w:color w:val="FFFFFF"/>
                <w:kern w:val="24"/>
                <w:szCs w:val="24"/>
              </w:rPr>
            </w:pPr>
            <w:r w:rsidRPr="006031EE">
              <w:rPr>
                <w:rFonts w:eastAsia="Times New Roman" w:cs="Times New Roman"/>
                <w:b/>
                <w:bCs/>
                <w:color w:val="FFFFFF"/>
                <w:kern w:val="24"/>
                <w:szCs w:val="24"/>
              </w:rPr>
              <w:t>Overall (%)</w:t>
            </w:r>
          </w:p>
        </w:tc>
      </w:tr>
      <w:tr w:rsidR="009B7C5D" w:rsidRPr="006031EE" w:rsidTr="00820912">
        <w:trPr>
          <w:gridAfter w:val="1"/>
          <w:wAfter w:w="41" w:type="dxa"/>
          <w:trHeight w:val="175"/>
          <w:jc w:val="center"/>
        </w:trPr>
        <w:tc>
          <w:tcPr>
            <w:tcW w:w="1619" w:type="dxa"/>
            <w:gridSpan w:val="2"/>
            <w:tcBorders>
              <w:top w:val="single" w:sz="24" w:space="0" w:color="FFFFFF"/>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
          <w:p w:rsidR="009B7C5D" w:rsidRPr="006031EE" w:rsidRDefault="009B7C5D" w:rsidP="006031EE">
            <w:pPr>
              <w:spacing w:before="0" w:after="0"/>
              <w:rPr>
                <w:rFonts w:ascii="Arial" w:eastAsia="Times New Roman" w:hAnsi="Arial" w:cs="Arial"/>
                <w:sz w:val="36"/>
                <w:szCs w:val="36"/>
              </w:rPr>
            </w:pPr>
          </w:p>
        </w:tc>
        <w:tc>
          <w:tcPr>
            <w:tcW w:w="1619" w:type="dxa"/>
            <w:gridSpan w:val="2"/>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9B7C5D" w:rsidRPr="006031EE" w:rsidRDefault="009B7C5D" w:rsidP="00820912">
            <w:pPr>
              <w:spacing w:before="0" w:after="0"/>
              <w:jc w:val="center"/>
              <w:rPr>
                <w:rFonts w:ascii="Arial" w:eastAsia="Times New Roman" w:hAnsi="Arial" w:cs="Arial"/>
                <w:sz w:val="36"/>
                <w:szCs w:val="36"/>
              </w:rPr>
            </w:pPr>
            <w:r w:rsidRPr="006031EE">
              <w:rPr>
                <w:rFonts w:eastAsia="Times New Roman" w:cs="Times New Roman"/>
                <w:b/>
                <w:bCs/>
                <w:color w:val="000000"/>
                <w:kern w:val="24"/>
                <w:szCs w:val="24"/>
              </w:rPr>
              <w:t>Ipsi. (I)</w:t>
            </w:r>
          </w:p>
        </w:tc>
        <w:tc>
          <w:tcPr>
            <w:tcW w:w="3205" w:type="dxa"/>
            <w:gridSpan w:val="3"/>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9B7C5D" w:rsidRPr="00881072" w:rsidDel="009B7C5D" w:rsidRDefault="009B7C5D" w:rsidP="00820912">
            <w:pPr>
              <w:spacing w:before="0" w:after="0"/>
              <w:jc w:val="center"/>
              <w:rPr>
                <w:del w:id="797" w:author="Blair Hu" w:date="2018-01-04T18:22:00Z"/>
                <w:rFonts w:ascii="Arial" w:eastAsia="Times New Roman" w:hAnsi="Arial" w:cs="Arial"/>
                <w:i/>
                <w:sz w:val="36"/>
                <w:szCs w:val="36"/>
                <w:rPrChange w:id="798" w:author="Blair Hu" w:date="2018-01-04T18:22:00Z">
                  <w:rPr>
                    <w:del w:id="799" w:author="Blair Hu" w:date="2018-01-04T18:22:00Z"/>
                    <w:rFonts w:ascii="Arial" w:eastAsia="Times New Roman" w:hAnsi="Arial" w:cs="Arial"/>
                    <w:sz w:val="36"/>
                    <w:szCs w:val="36"/>
                  </w:rPr>
                </w:rPrChange>
              </w:rPr>
            </w:pPr>
            <w:r w:rsidRPr="006031EE">
              <w:rPr>
                <w:rFonts w:eastAsia="Times New Roman" w:cs="Times New Roman"/>
                <w:b/>
                <w:bCs/>
                <w:color w:val="000000"/>
                <w:kern w:val="24"/>
                <w:szCs w:val="24"/>
              </w:rPr>
              <w:t>Contra. (C)</w:t>
            </w:r>
          </w:p>
          <w:p w:rsidR="009B7C5D" w:rsidRPr="005A1CA8" w:rsidRDefault="009B7C5D" w:rsidP="00820912">
            <w:pPr>
              <w:spacing w:before="0" w:after="0"/>
              <w:jc w:val="center"/>
              <w:rPr>
                <w:rFonts w:eastAsia="Times New Roman" w:cs="Times New Roman"/>
                <w:b/>
                <w:bCs/>
                <w:color w:val="000000"/>
                <w:kern w:val="24"/>
                <w:szCs w:val="24"/>
              </w:rPr>
            </w:pPr>
          </w:p>
        </w:tc>
        <w:tc>
          <w:tcPr>
            <w:tcW w:w="3236" w:type="dxa"/>
            <w:gridSpan w:val="4"/>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9B7C5D" w:rsidRPr="005A1CA8" w:rsidDel="009B7C5D" w:rsidRDefault="009B7C5D" w:rsidP="00820912">
            <w:pPr>
              <w:spacing w:before="0" w:after="0"/>
              <w:jc w:val="center"/>
              <w:rPr>
                <w:del w:id="800" w:author="Blair Hu" w:date="2018-01-04T18:22:00Z"/>
                <w:rFonts w:ascii="Arial" w:eastAsia="Times New Roman" w:hAnsi="Arial" w:cs="Arial"/>
                <w:sz w:val="36"/>
                <w:szCs w:val="36"/>
              </w:rPr>
            </w:pPr>
            <w:r w:rsidRPr="006031EE">
              <w:rPr>
                <w:rFonts w:eastAsia="Times New Roman" w:cs="Times New Roman"/>
                <w:b/>
                <w:bCs/>
                <w:color w:val="000000"/>
                <w:kern w:val="24"/>
                <w:szCs w:val="24"/>
              </w:rPr>
              <w:t>Bilat. (B)</w:t>
            </w:r>
          </w:p>
          <w:p w:rsidR="009B7C5D" w:rsidRPr="003A5554" w:rsidRDefault="009B7C5D" w:rsidP="00820912">
            <w:pPr>
              <w:spacing w:before="0" w:after="0"/>
              <w:jc w:val="center"/>
              <w:rPr>
                <w:rFonts w:eastAsia="Times New Roman" w:cs="Times New Roman"/>
                <w:b/>
                <w:bCs/>
                <w:color w:val="000000"/>
                <w:kern w:val="24"/>
                <w:szCs w:val="24"/>
              </w:rPr>
            </w:pPr>
          </w:p>
        </w:tc>
      </w:tr>
      <w:tr w:rsidR="00FC2EBC" w:rsidRPr="006031EE" w:rsidTr="001416DC">
        <w:tblPrEx>
          <w:tblPrExChange w:id="801" w:author="Blair Hu" w:date="2018-01-04T17:58:00Z">
            <w:tblPrEx>
              <w:tblW w:w="8142" w:type="dxa"/>
            </w:tblPrEx>
          </w:tblPrExChange>
        </w:tblPrEx>
        <w:trPr>
          <w:gridAfter w:val="1"/>
          <w:wAfter w:w="41" w:type="dxa"/>
          <w:trHeight w:val="175"/>
          <w:jc w:val="center"/>
          <w:trPrChange w:id="802" w:author="Blair Hu" w:date="2018-01-04T17:58:00Z">
            <w:trPr>
              <w:trHeight w:val="187"/>
              <w:jc w:val="center"/>
            </w:trPr>
          </w:trPrChange>
        </w:trPr>
        <w:tc>
          <w:tcPr>
            <w:tcW w:w="1619" w:type="dxa"/>
            <w:gridSpan w:val="2"/>
            <w:tcBorders>
              <w:top w:val="single" w:sz="8" w:space="0" w:color="FFFFFF"/>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Change w:id="803" w:author="Blair Hu" w:date="2018-01-04T17:58:00Z">
              <w:tcPr>
                <w:tcW w:w="1630" w:type="dxa"/>
                <w:gridSpan w:val="5"/>
                <w:tcBorders>
                  <w:top w:val="single" w:sz="8" w:space="0" w:color="FFFFFF"/>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
            </w:tcPrChange>
          </w:tcPr>
          <w:p w:rsidR="00FC2EBC" w:rsidRPr="006031EE" w:rsidRDefault="00FC2EBC" w:rsidP="006031EE">
            <w:pPr>
              <w:spacing w:before="0" w:after="0"/>
              <w:jc w:val="center"/>
              <w:rPr>
                <w:rFonts w:ascii="Arial" w:eastAsia="Times New Roman" w:hAnsi="Arial" w:cs="Arial"/>
                <w:sz w:val="36"/>
                <w:szCs w:val="36"/>
              </w:rPr>
            </w:pPr>
            <w:r w:rsidRPr="006031EE">
              <w:rPr>
                <w:rFonts w:eastAsia="Times New Roman" w:cs="Times New Roman"/>
                <w:b/>
                <w:bCs/>
                <w:color w:val="000000"/>
                <w:kern w:val="24"/>
                <w:szCs w:val="24"/>
              </w:rPr>
              <w:t>EMG</w:t>
            </w:r>
          </w:p>
        </w:tc>
        <w:tc>
          <w:tcPr>
            <w:tcW w:w="1619" w:type="dxa"/>
            <w:gridSpan w:val="2"/>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Change w:id="804" w:author="Blair Hu" w:date="2018-01-04T17:58:00Z">
              <w:tcPr>
                <w:tcW w:w="1626" w:type="dxa"/>
                <w:gridSpan w:val="4"/>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
            </w:tcPrChange>
          </w:tcPr>
          <w:p w:rsidR="00FC2EBC" w:rsidRPr="009C1C61" w:rsidRDefault="00FC2EBC" w:rsidP="006031EE">
            <w:pPr>
              <w:spacing w:before="0" w:after="0"/>
              <w:jc w:val="center"/>
              <w:rPr>
                <w:rFonts w:ascii="Arial" w:eastAsia="Times New Roman" w:hAnsi="Arial" w:cs="Arial"/>
                <w:sz w:val="36"/>
                <w:szCs w:val="36"/>
              </w:rPr>
            </w:pPr>
            <w:r w:rsidRPr="009C1C61">
              <w:rPr>
                <w:rFonts w:eastAsia="Times New Roman" w:cs="Times New Roman"/>
                <w:color w:val="000000"/>
                <w:kern w:val="24"/>
                <w:szCs w:val="24"/>
              </w:rPr>
              <w:t>8.66 [0.44]</w:t>
            </w:r>
          </w:p>
        </w:tc>
        <w:tc>
          <w:tcPr>
            <w:tcW w:w="1621" w:type="dxa"/>
            <w:gridSpan w:val="2"/>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Change w:id="805" w:author="Blair Hu" w:date="2018-01-04T17:58:00Z">
              <w:tcPr>
                <w:tcW w:w="1630" w:type="dxa"/>
                <w:gridSpan w:val="4"/>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
            </w:tcPrChange>
          </w:tcPr>
          <w:p w:rsidR="00FC2EBC" w:rsidRPr="006031EE" w:rsidRDefault="00FC2EBC" w:rsidP="006031EE">
            <w:pPr>
              <w:spacing w:before="0" w:after="0"/>
              <w:jc w:val="center"/>
              <w:rPr>
                <w:rFonts w:ascii="Arial" w:eastAsia="Times New Roman" w:hAnsi="Arial" w:cs="Arial"/>
                <w:sz w:val="36"/>
                <w:szCs w:val="36"/>
              </w:rPr>
            </w:pPr>
            <w:r w:rsidRPr="006031EE">
              <w:rPr>
                <w:rFonts w:eastAsia="Times New Roman" w:cs="Times New Roman"/>
                <w:color w:val="000000"/>
                <w:kern w:val="24"/>
                <w:szCs w:val="24"/>
              </w:rPr>
              <w:t>8.83 [0.41]</w:t>
            </w:r>
          </w:p>
        </w:tc>
        <w:tc>
          <w:tcPr>
            <w:tcW w:w="1584" w:type="dxa"/>
            <w:tcBorders>
              <w:top w:val="single" w:sz="8" w:space="0" w:color="FFFFFF"/>
              <w:left w:val="single" w:sz="8" w:space="0" w:color="FFFFFF"/>
              <w:bottom w:val="single" w:sz="8" w:space="0" w:color="FFFFFF"/>
              <w:right w:val="single" w:sz="8" w:space="0" w:color="FFFFFF"/>
            </w:tcBorders>
            <w:shd w:val="clear" w:color="auto" w:fill="FFFFFF" w:themeFill="background1"/>
            <w:tcPrChange w:id="806" w:author="Blair Hu" w:date="2018-01-04T17:58:00Z">
              <w:tcPr>
                <w:tcW w:w="1628" w:type="dxa"/>
                <w:gridSpan w:val="4"/>
                <w:tcBorders>
                  <w:top w:val="single" w:sz="8" w:space="0" w:color="FFFFFF"/>
                  <w:left w:val="single" w:sz="8" w:space="0" w:color="FFFFFF"/>
                  <w:bottom w:val="single" w:sz="8" w:space="0" w:color="FFFFFF"/>
                  <w:right w:val="single" w:sz="8" w:space="0" w:color="FFFFFF"/>
                </w:tcBorders>
                <w:shd w:val="clear" w:color="auto" w:fill="F2F2F2"/>
              </w:tcPr>
            </w:tcPrChange>
          </w:tcPr>
          <w:p w:rsidR="00FC2EBC" w:rsidRPr="006031EE" w:rsidRDefault="00883957" w:rsidP="006031EE">
            <w:pPr>
              <w:spacing w:before="0" w:after="0"/>
              <w:jc w:val="center"/>
              <w:rPr>
                <w:rFonts w:eastAsia="Times New Roman" w:cs="Times New Roman"/>
                <w:color w:val="000000"/>
                <w:kern w:val="24"/>
                <w:szCs w:val="24"/>
              </w:rPr>
            </w:pPr>
            <w:ins w:id="807" w:author="Blair Hu" w:date="2018-01-04T18:24:00Z">
              <w:r>
                <w:rPr>
                  <w:rFonts w:eastAsia="Times New Roman" w:cs="Times New Roman"/>
                  <w:color w:val="000000"/>
                  <w:kern w:val="24"/>
                  <w:szCs w:val="24"/>
                </w:rPr>
                <w:t>(</w:t>
              </w:r>
            </w:ins>
            <w:ins w:id="808" w:author="Blair Hu" w:date="2018-01-04T17:59:00Z">
              <w:r w:rsidR="00E27EEB">
                <w:rPr>
                  <w:rFonts w:eastAsia="Times New Roman" w:cs="Times New Roman"/>
                  <w:color w:val="000000"/>
                  <w:kern w:val="24"/>
                  <w:szCs w:val="24"/>
                </w:rPr>
                <w:t>0.51</w:t>
              </w:r>
            </w:ins>
            <w:ins w:id="809" w:author="Blair Hu" w:date="2018-01-04T18:24:00Z">
              <w:r>
                <w:rPr>
                  <w:rFonts w:eastAsia="Times New Roman" w:cs="Times New Roman"/>
                  <w:color w:val="000000"/>
                  <w:kern w:val="24"/>
                  <w:szCs w:val="24"/>
                </w:rPr>
                <w:t>)</w:t>
              </w:r>
            </w:ins>
          </w:p>
        </w:tc>
        <w:tc>
          <w:tcPr>
            <w:tcW w:w="1621" w:type="dxa"/>
            <w:gridSpan w:val="2"/>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Change w:id="810" w:author="Blair Hu" w:date="2018-01-04T17:58:00Z">
              <w:tcPr>
                <w:tcW w:w="1628" w:type="dxa"/>
                <w:gridSpan w:val="2"/>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
            </w:tcPrChange>
          </w:tcPr>
          <w:p w:rsidR="00FC2EBC" w:rsidRPr="009C1C61" w:rsidRDefault="00FC2EBC" w:rsidP="006031EE">
            <w:pPr>
              <w:spacing w:before="0" w:after="0"/>
              <w:jc w:val="center"/>
              <w:rPr>
                <w:rFonts w:ascii="Arial" w:eastAsia="Times New Roman" w:hAnsi="Arial" w:cs="Arial"/>
                <w:sz w:val="36"/>
                <w:szCs w:val="36"/>
              </w:rPr>
            </w:pPr>
            <w:r w:rsidRPr="009C1C61">
              <w:rPr>
                <w:rFonts w:eastAsia="Times New Roman" w:cs="Times New Roman"/>
                <w:color w:val="000000"/>
                <w:kern w:val="24"/>
                <w:szCs w:val="24"/>
              </w:rPr>
              <w:t>5.01 [0.29]*</w:t>
            </w:r>
          </w:p>
        </w:tc>
        <w:tc>
          <w:tcPr>
            <w:tcW w:w="1615" w:type="dxa"/>
            <w:gridSpan w:val="2"/>
            <w:tcBorders>
              <w:top w:val="single" w:sz="8" w:space="0" w:color="FFFFFF"/>
              <w:left w:val="single" w:sz="8" w:space="0" w:color="FFFFFF"/>
              <w:bottom w:val="single" w:sz="8" w:space="0" w:color="FFFFFF"/>
              <w:right w:val="single" w:sz="8" w:space="0" w:color="FFFFFF"/>
            </w:tcBorders>
            <w:shd w:val="clear" w:color="auto" w:fill="FFFFFF" w:themeFill="background1"/>
            <w:tcPrChange w:id="811" w:author="Blair Hu" w:date="2018-01-04T17:58:00Z">
              <w:tcPr>
                <w:tcW w:w="1628" w:type="dxa"/>
                <w:gridSpan w:val="4"/>
                <w:tcBorders>
                  <w:top w:val="single" w:sz="8" w:space="0" w:color="FFFFFF"/>
                  <w:left w:val="single" w:sz="8" w:space="0" w:color="FFFFFF"/>
                  <w:bottom w:val="single" w:sz="8" w:space="0" w:color="FFFFFF"/>
                  <w:right w:val="single" w:sz="8" w:space="0" w:color="FFFFFF"/>
                </w:tcBorders>
                <w:shd w:val="clear" w:color="auto" w:fill="F2F2F2"/>
              </w:tcPr>
            </w:tcPrChange>
          </w:tcPr>
          <w:p w:rsidR="00FC2EBC" w:rsidRPr="005A1CA8" w:rsidRDefault="00883957" w:rsidP="006031EE">
            <w:pPr>
              <w:spacing w:before="0" w:after="0"/>
              <w:jc w:val="center"/>
              <w:rPr>
                <w:rFonts w:eastAsia="Times New Roman" w:cs="Times New Roman"/>
                <w:color w:val="000000"/>
                <w:kern w:val="24"/>
                <w:szCs w:val="24"/>
              </w:rPr>
            </w:pPr>
            <w:ins w:id="812" w:author="Blair Hu" w:date="2018-01-04T18:24:00Z">
              <w:r>
                <w:rPr>
                  <w:rFonts w:eastAsia="Times New Roman" w:cs="Times New Roman"/>
                  <w:color w:val="000000"/>
                  <w:kern w:val="24"/>
                  <w:szCs w:val="24"/>
                </w:rPr>
                <w:t>(</w:t>
              </w:r>
            </w:ins>
            <w:ins w:id="813" w:author="Blair Hu" w:date="2018-01-04T17:59:00Z">
              <w:r w:rsidR="00E27EEB">
                <w:rPr>
                  <w:rFonts w:eastAsia="Times New Roman" w:cs="Times New Roman"/>
                  <w:color w:val="000000"/>
                  <w:kern w:val="24"/>
                  <w:szCs w:val="24"/>
                </w:rPr>
                <w:t>2.57 x 10</w:t>
              </w:r>
              <w:r w:rsidR="00E27EEB">
                <w:rPr>
                  <w:rFonts w:eastAsia="Times New Roman" w:cs="Times New Roman"/>
                  <w:color w:val="000000"/>
                  <w:kern w:val="24"/>
                  <w:szCs w:val="24"/>
                  <w:vertAlign w:val="superscript"/>
                </w:rPr>
                <w:t>-7</w:t>
              </w:r>
            </w:ins>
            <w:ins w:id="814" w:author="Blair Hu" w:date="2018-01-04T18:24:00Z">
              <w:r>
                <w:rPr>
                  <w:rFonts w:eastAsia="Times New Roman" w:cs="Times New Roman"/>
                  <w:color w:val="000000"/>
                  <w:kern w:val="24"/>
                  <w:szCs w:val="24"/>
                </w:rPr>
                <w:t>)</w:t>
              </w:r>
            </w:ins>
          </w:p>
        </w:tc>
      </w:tr>
      <w:tr w:rsidR="00FC2EBC" w:rsidRPr="006031EE" w:rsidTr="001416DC">
        <w:tblPrEx>
          <w:tblPrExChange w:id="815" w:author="Blair Hu" w:date="2018-01-04T17:58:00Z">
            <w:tblPrEx>
              <w:tblW w:w="8142" w:type="dxa"/>
            </w:tblPrEx>
          </w:tblPrExChange>
        </w:tblPrEx>
        <w:trPr>
          <w:gridAfter w:val="1"/>
          <w:wAfter w:w="41" w:type="dxa"/>
          <w:trHeight w:val="175"/>
          <w:jc w:val="center"/>
          <w:trPrChange w:id="816" w:author="Blair Hu" w:date="2018-01-04T17:58:00Z">
            <w:trPr>
              <w:trHeight w:val="187"/>
              <w:jc w:val="center"/>
            </w:trPr>
          </w:trPrChange>
        </w:trPr>
        <w:tc>
          <w:tcPr>
            <w:tcW w:w="1619" w:type="dxa"/>
            <w:gridSpan w:val="2"/>
            <w:tcBorders>
              <w:top w:val="single" w:sz="8" w:space="0" w:color="FFFFFF"/>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Change w:id="817" w:author="Blair Hu" w:date="2018-01-04T17:58:00Z">
              <w:tcPr>
                <w:tcW w:w="1630" w:type="dxa"/>
                <w:gridSpan w:val="5"/>
                <w:tcBorders>
                  <w:top w:val="single" w:sz="8" w:space="0" w:color="FFFFFF"/>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
            </w:tcPrChange>
          </w:tcPr>
          <w:p w:rsidR="00FC2EBC" w:rsidRPr="006031EE" w:rsidRDefault="00FC2EBC" w:rsidP="006031EE">
            <w:pPr>
              <w:spacing w:before="0" w:after="0"/>
              <w:jc w:val="center"/>
              <w:rPr>
                <w:rFonts w:ascii="Arial" w:eastAsia="Times New Roman" w:hAnsi="Arial" w:cs="Arial"/>
                <w:sz w:val="36"/>
                <w:szCs w:val="36"/>
              </w:rPr>
            </w:pPr>
            <w:r w:rsidRPr="006031EE">
              <w:rPr>
                <w:rFonts w:eastAsia="Times New Roman" w:cs="Times New Roman"/>
                <w:b/>
                <w:bCs/>
                <w:color w:val="000000"/>
                <w:kern w:val="24"/>
                <w:szCs w:val="24"/>
              </w:rPr>
              <w:t>GONIO</w:t>
            </w:r>
          </w:p>
        </w:tc>
        <w:tc>
          <w:tcPr>
            <w:tcW w:w="1619" w:type="dxa"/>
            <w:gridSpan w:val="2"/>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Change w:id="818" w:author="Blair Hu" w:date="2018-01-04T17:58:00Z">
              <w:tcPr>
                <w:tcW w:w="1626" w:type="dxa"/>
                <w:gridSpan w:val="4"/>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
            </w:tcPrChange>
          </w:tcPr>
          <w:p w:rsidR="00FC2EBC" w:rsidRPr="009C1C61" w:rsidRDefault="00FC2EBC" w:rsidP="006031EE">
            <w:pPr>
              <w:spacing w:before="0" w:after="0"/>
              <w:jc w:val="center"/>
              <w:rPr>
                <w:rFonts w:ascii="Arial" w:eastAsia="Times New Roman" w:hAnsi="Arial" w:cs="Arial"/>
                <w:sz w:val="36"/>
                <w:szCs w:val="36"/>
              </w:rPr>
            </w:pPr>
            <w:r w:rsidRPr="009C1C61">
              <w:rPr>
                <w:rFonts w:eastAsia="Times New Roman" w:cs="Times New Roman"/>
                <w:color w:val="000000"/>
                <w:kern w:val="24"/>
                <w:szCs w:val="24"/>
              </w:rPr>
              <w:t>7.13 [0.79]</w:t>
            </w:r>
          </w:p>
        </w:tc>
        <w:tc>
          <w:tcPr>
            <w:tcW w:w="1621" w:type="dxa"/>
            <w:gridSpan w:val="2"/>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Change w:id="819" w:author="Blair Hu" w:date="2018-01-04T17:58:00Z">
              <w:tcPr>
                <w:tcW w:w="1630" w:type="dxa"/>
                <w:gridSpan w:val="4"/>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
            </w:tcPrChange>
          </w:tcPr>
          <w:p w:rsidR="00FC2EBC" w:rsidRPr="006031EE" w:rsidRDefault="00FC2EBC" w:rsidP="006031EE">
            <w:pPr>
              <w:spacing w:before="0" w:after="0"/>
              <w:jc w:val="center"/>
              <w:rPr>
                <w:rFonts w:ascii="Arial" w:eastAsia="Times New Roman" w:hAnsi="Arial" w:cs="Arial"/>
                <w:sz w:val="36"/>
                <w:szCs w:val="36"/>
              </w:rPr>
            </w:pPr>
            <w:r w:rsidRPr="006031EE">
              <w:rPr>
                <w:rFonts w:eastAsia="Times New Roman" w:cs="Times New Roman"/>
                <w:color w:val="000000"/>
                <w:kern w:val="24"/>
                <w:szCs w:val="24"/>
              </w:rPr>
              <w:t>7.69 [0.74]</w:t>
            </w:r>
          </w:p>
        </w:tc>
        <w:tc>
          <w:tcPr>
            <w:tcW w:w="1584" w:type="dxa"/>
            <w:tcBorders>
              <w:top w:val="single" w:sz="8" w:space="0" w:color="FFFFFF"/>
              <w:left w:val="single" w:sz="8" w:space="0" w:color="FFFFFF"/>
              <w:bottom w:val="single" w:sz="8" w:space="0" w:color="FFFFFF"/>
              <w:right w:val="single" w:sz="8" w:space="0" w:color="FFFFFF"/>
            </w:tcBorders>
            <w:shd w:val="clear" w:color="auto" w:fill="FFFFFF" w:themeFill="background1"/>
            <w:tcPrChange w:id="820" w:author="Blair Hu" w:date="2018-01-04T17:58:00Z">
              <w:tcPr>
                <w:tcW w:w="1628" w:type="dxa"/>
                <w:gridSpan w:val="4"/>
                <w:tcBorders>
                  <w:top w:val="single" w:sz="8" w:space="0" w:color="FFFFFF"/>
                  <w:left w:val="single" w:sz="8" w:space="0" w:color="FFFFFF"/>
                  <w:bottom w:val="single" w:sz="8" w:space="0" w:color="FFFFFF"/>
                  <w:right w:val="single" w:sz="8" w:space="0" w:color="FFFFFF"/>
                </w:tcBorders>
                <w:shd w:val="clear" w:color="auto" w:fill="F2F2F2"/>
              </w:tcPr>
            </w:tcPrChange>
          </w:tcPr>
          <w:p w:rsidR="00FC2EBC" w:rsidRPr="006031EE" w:rsidRDefault="00883957" w:rsidP="006031EE">
            <w:pPr>
              <w:spacing w:before="0" w:after="0"/>
              <w:jc w:val="center"/>
              <w:rPr>
                <w:rFonts w:eastAsia="Times New Roman" w:cs="Times New Roman"/>
                <w:color w:val="000000"/>
                <w:kern w:val="24"/>
                <w:szCs w:val="24"/>
              </w:rPr>
            </w:pPr>
            <w:ins w:id="821" w:author="Blair Hu" w:date="2018-01-04T18:24:00Z">
              <w:r>
                <w:rPr>
                  <w:rFonts w:eastAsia="Times New Roman" w:cs="Times New Roman"/>
                  <w:color w:val="000000"/>
                  <w:kern w:val="24"/>
                  <w:szCs w:val="24"/>
                </w:rPr>
                <w:t>(</w:t>
              </w:r>
            </w:ins>
            <w:ins w:id="822" w:author="Blair Hu" w:date="2018-01-04T17:59:00Z">
              <w:r w:rsidR="00E27EEB">
                <w:rPr>
                  <w:rFonts w:eastAsia="Times New Roman" w:cs="Times New Roman"/>
                  <w:color w:val="000000"/>
                  <w:kern w:val="24"/>
                  <w:szCs w:val="24"/>
                </w:rPr>
                <w:t>0.35</w:t>
              </w:r>
            </w:ins>
            <w:ins w:id="823" w:author="Blair Hu" w:date="2018-01-04T18:24:00Z">
              <w:r>
                <w:rPr>
                  <w:rFonts w:eastAsia="Times New Roman" w:cs="Times New Roman"/>
                  <w:color w:val="000000"/>
                  <w:kern w:val="24"/>
                  <w:szCs w:val="24"/>
                </w:rPr>
                <w:t>)</w:t>
              </w:r>
            </w:ins>
          </w:p>
        </w:tc>
        <w:tc>
          <w:tcPr>
            <w:tcW w:w="1621" w:type="dxa"/>
            <w:gridSpan w:val="2"/>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Change w:id="824" w:author="Blair Hu" w:date="2018-01-04T17:58:00Z">
              <w:tcPr>
                <w:tcW w:w="1628" w:type="dxa"/>
                <w:gridSpan w:val="2"/>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
            </w:tcPrChange>
          </w:tcPr>
          <w:p w:rsidR="00FC2EBC" w:rsidRPr="009C1C61" w:rsidRDefault="00FC2EBC" w:rsidP="006031EE">
            <w:pPr>
              <w:spacing w:before="0" w:after="0"/>
              <w:jc w:val="center"/>
              <w:rPr>
                <w:rFonts w:ascii="Arial" w:eastAsia="Times New Roman" w:hAnsi="Arial" w:cs="Arial"/>
                <w:sz w:val="36"/>
                <w:szCs w:val="36"/>
              </w:rPr>
            </w:pPr>
            <w:r w:rsidRPr="009C1C61">
              <w:rPr>
                <w:rFonts w:eastAsia="Times New Roman" w:cs="Times New Roman"/>
                <w:color w:val="000000"/>
                <w:kern w:val="24"/>
                <w:szCs w:val="24"/>
              </w:rPr>
              <w:t>2.80 [0.41]*</w:t>
            </w:r>
          </w:p>
        </w:tc>
        <w:tc>
          <w:tcPr>
            <w:tcW w:w="1615" w:type="dxa"/>
            <w:gridSpan w:val="2"/>
            <w:tcBorders>
              <w:top w:val="single" w:sz="8" w:space="0" w:color="FFFFFF"/>
              <w:left w:val="single" w:sz="8" w:space="0" w:color="FFFFFF"/>
              <w:bottom w:val="single" w:sz="8" w:space="0" w:color="FFFFFF"/>
              <w:right w:val="single" w:sz="8" w:space="0" w:color="FFFFFF"/>
            </w:tcBorders>
            <w:shd w:val="clear" w:color="auto" w:fill="FFFFFF" w:themeFill="background1"/>
            <w:tcPrChange w:id="825" w:author="Blair Hu" w:date="2018-01-04T17:58:00Z">
              <w:tcPr>
                <w:tcW w:w="1628" w:type="dxa"/>
                <w:gridSpan w:val="4"/>
                <w:tcBorders>
                  <w:top w:val="single" w:sz="8" w:space="0" w:color="FFFFFF"/>
                  <w:left w:val="single" w:sz="8" w:space="0" w:color="FFFFFF"/>
                  <w:bottom w:val="single" w:sz="8" w:space="0" w:color="FFFFFF"/>
                  <w:right w:val="single" w:sz="8" w:space="0" w:color="FFFFFF"/>
                </w:tcBorders>
                <w:shd w:val="clear" w:color="auto" w:fill="F2F2F2"/>
              </w:tcPr>
            </w:tcPrChange>
          </w:tcPr>
          <w:p w:rsidR="00FC2EBC" w:rsidRPr="005A1CA8" w:rsidRDefault="00883957" w:rsidP="006031EE">
            <w:pPr>
              <w:spacing w:before="0" w:after="0"/>
              <w:jc w:val="center"/>
              <w:rPr>
                <w:rFonts w:eastAsia="Times New Roman" w:cs="Times New Roman"/>
                <w:color w:val="000000"/>
                <w:kern w:val="24"/>
                <w:szCs w:val="24"/>
              </w:rPr>
            </w:pPr>
            <w:ins w:id="826" w:author="Blair Hu" w:date="2018-01-04T18:25:00Z">
              <w:r>
                <w:rPr>
                  <w:rFonts w:eastAsia="Times New Roman" w:cs="Times New Roman"/>
                  <w:color w:val="000000"/>
                  <w:kern w:val="24"/>
                  <w:szCs w:val="24"/>
                </w:rPr>
                <w:t>(</w:t>
              </w:r>
            </w:ins>
            <w:ins w:id="827" w:author="Blair Hu" w:date="2018-01-04T17:59:00Z">
              <w:r w:rsidR="00E27EEB">
                <w:rPr>
                  <w:rFonts w:eastAsia="Times New Roman" w:cs="Times New Roman"/>
                  <w:color w:val="000000"/>
                  <w:kern w:val="24"/>
                  <w:szCs w:val="24"/>
                </w:rPr>
                <w:t>2.89 x 10</w:t>
              </w:r>
              <w:r w:rsidR="00E27EEB">
                <w:rPr>
                  <w:rFonts w:eastAsia="Times New Roman" w:cs="Times New Roman"/>
                  <w:color w:val="000000"/>
                  <w:kern w:val="24"/>
                  <w:szCs w:val="24"/>
                  <w:vertAlign w:val="superscript"/>
                </w:rPr>
                <w:t>-6</w:t>
              </w:r>
            </w:ins>
            <w:ins w:id="828" w:author="Blair Hu" w:date="2018-01-04T18:25:00Z">
              <w:r>
                <w:rPr>
                  <w:rFonts w:eastAsia="Times New Roman" w:cs="Times New Roman"/>
                  <w:color w:val="000000"/>
                  <w:kern w:val="24"/>
                  <w:szCs w:val="24"/>
                </w:rPr>
                <w:t>)</w:t>
              </w:r>
            </w:ins>
          </w:p>
        </w:tc>
      </w:tr>
      <w:tr w:rsidR="00FC2EBC" w:rsidRPr="006031EE" w:rsidTr="001416DC">
        <w:tblPrEx>
          <w:tblPrExChange w:id="829" w:author="Blair Hu" w:date="2018-01-04T17:58:00Z">
            <w:tblPrEx>
              <w:tblW w:w="8142" w:type="dxa"/>
            </w:tblPrEx>
          </w:tblPrExChange>
        </w:tblPrEx>
        <w:trPr>
          <w:gridAfter w:val="1"/>
          <w:wAfter w:w="41" w:type="dxa"/>
          <w:trHeight w:val="175"/>
          <w:jc w:val="center"/>
          <w:trPrChange w:id="830" w:author="Blair Hu" w:date="2018-01-04T17:58:00Z">
            <w:trPr>
              <w:trHeight w:val="187"/>
              <w:jc w:val="center"/>
            </w:trPr>
          </w:trPrChange>
        </w:trPr>
        <w:tc>
          <w:tcPr>
            <w:tcW w:w="1619" w:type="dxa"/>
            <w:gridSpan w:val="2"/>
            <w:tcBorders>
              <w:top w:val="single" w:sz="8" w:space="0" w:color="FFFFFF"/>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Change w:id="831" w:author="Blair Hu" w:date="2018-01-04T17:58:00Z">
              <w:tcPr>
                <w:tcW w:w="1630" w:type="dxa"/>
                <w:gridSpan w:val="5"/>
                <w:tcBorders>
                  <w:top w:val="single" w:sz="8" w:space="0" w:color="FFFFFF"/>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
            </w:tcPrChange>
          </w:tcPr>
          <w:p w:rsidR="00FC2EBC" w:rsidRPr="006031EE" w:rsidRDefault="00FC2EBC" w:rsidP="006031EE">
            <w:pPr>
              <w:spacing w:before="0" w:after="0"/>
              <w:jc w:val="center"/>
              <w:rPr>
                <w:rFonts w:ascii="Arial" w:eastAsia="Times New Roman" w:hAnsi="Arial" w:cs="Arial"/>
                <w:sz w:val="36"/>
                <w:szCs w:val="36"/>
              </w:rPr>
            </w:pPr>
            <w:r w:rsidRPr="006031EE">
              <w:rPr>
                <w:rFonts w:eastAsia="Times New Roman" w:cs="Times New Roman"/>
                <w:b/>
                <w:bCs/>
                <w:color w:val="000000"/>
                <w:kern w:val="24"/>
                <w:szCs w:val="24"/>
              </w:rPr>
              <w:t>IMU</w:t>
            </w:r>
          </w:p>
        </w:tc>
        <w:tc>
          <w:tcPr>
            <w:tcW w:w="1619" w:type="dxa"/>
            <w:gridSpan w:val="2"/>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Change w:id="832" w:author="Blair Hu" w:date="2018-01-04T17:58:00Z">
              <w:tcPr>
                <w:tcW w:w="1626" w:type="dxa"/>
                <w:gridSpan w:val="4"/>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
            </w:tcPrChange>
          </w:tcPr>
          <w:p w:rsidR="00FC2EBC" w:rsidRPr="009C1C61" w:rsidRDefault="00FC2EBC" w:rsidP="006031EE">
            <w:pPr>
              <w:spacing w:before="0" w:after="0"/>
              <w:jc w:val="center"/>
              <w:rPr>
                <w:rFonts w:ascii="Arial" w:eastAsia="Times New Roman" w:hAnsi="Arial" w:cs="Arial"/>
                <w:sz w:val="36"/>
                <w:szCs w:val="36"/>
              </w:rPr>
            </w:pPr>
            <w:r w:rsidRPr="009C1C61">
              <w:rPr>
                <w:rFonts w:eastAsia="Times New Roman" w:cs="Times New Roman"/>
                <w:color w:val="000000"/>
                <w:kern w:val="24"/>
                <w:szCs w:val="24"/>
              </w:rPr>
              <w:t>3.63 [0.35]</w:t>
            </w:r>
          </w:p>
        </w:tc>
        <w:tc>
          <w:tcPr>
            <w:tcW w:w="1621" w:type="dxa"/>
            <w:gridSpan w:val="2"/>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Change w:id="833" w:author="Blair Hu" w:date="2018-01-04T17:58:00Z">
              <w:tcPr>
                <w:tcW w:w="1630" w:type="dxa"/>
                <w:gridSpan w:val="4"/>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
            </w:tcPrChange>
          </w:tcPr>
          <w:p w:rsidR="00FC2EBC" w:rsidRPr="006031EE" w:rsidRDefault="00FC2EBC" w:rsidP="006031EE">
            <w:pPr>
              <w:spacing w:before="0" w:after="0"/>
              <w:jc w:val="center"/>
              <w:rPr>
                <w:rFonts w:ascii="Arial" w:eastAsia="Times New Roman" w:hAnsi="Arial" w:cs="Arial"/>
                <w:sz w:val="36"/>
                <w:szCs w:val="36"/>
              </w:rPr>
            </w:pPr>
            <w:r w:rsidRPr="006031EE">
              <w:rPr>
                <w:rFonts w:eastAsia="Times New Roman" w:cs="Times New Roman"/>
                <w:color w:val="000000"/>
                <w:kern w:val="24"/>
                <w:szCs w:val="24"/>
              </w:rPr>
              <w:t>3.98 [0.31]</w:t>
            </w:r>
          </w:p>
        </w:tc>
        <w:tc>
          <w:tcPr>
            <w:tcW w:w="1584" w:type="dxa"/>
            <w:tcBorders>
              <w:top w:val="single" w:sz="8" w:space="0" w:color="FFFFFF"/>
              <w:left w:val="single" w:sz="8" w:space="0" w:color="FFFFFF"/>
              <w:bottom w:val="single" w:sz="8" w:space="0" w:color="FFFFFF"/>
              <w:right w:val="single" w:sz="8" w:space="0" w:color="FFFFFF"/>
            </w:tcBorders>
            <w:shd w:val="clear" w:color="auto" w:fill="FFFFFF" w:themeFill="background1"/>
            <w:tcPrChange w:id="834" w:author="Blair Hu" w:date="2018-01-04T17:58:00Z">
              <w:tcPr>
                <w:tcW w:w="1628" w:type="dxa"/>
                <w:gridSpan w:val="4"/>
                <w:tcBorders>
                  <w:top w:val="single" w:sz="8" w:space="0" w:color="FFFFFF"/>
                  <w:left w:val="single" w:sz="8" w:space="0" w:color="FFFFFF"/>
                  <w:bottom w:val="single" w:sz="8" w:space="0" w:color="FFFFFF"/>
                  <w:right w:val="single" w:sz="8" w:space="0" w:color="FFFFFF"/>
                </w:tcBorders>
                <w:shd w:val="clear" w:color="auto" w:fill="F2F2F2"/>
              </w:tcPr>
            </w:tcPrChange>
          </w:tcPr>
          <w:p w:rsidR="00FC2EBC" w:rsidRPr="006031EE" w:rsidRDefault="00883957" w:rsidP="006031EE">
            <w:pPr>
              <w:spacing w:before="0" w:after="0"/>
              <w:jc w:val="center"/>
              <w:rPr>
                <w:rFonts w:eastAsia="Times New Roman" w:cs="Times New Roman"/>
                <w:color w:val="000000"/>
                <w:kern w:val="24"/>
                <w:szCs w:val="24"/>
              </w:rPr>
            </w:pPr>
            <w:ins w:id="835" w:author="Blair Hu" w:date="2018-01-04T18:24:00Z">
              <w:r>
                <w:rPr>
                  <w:rFonts w:eastAsia="Times New Roman" w:cs="Times New Roman"/>
                  <w:color w:val="000000"/>
                  <w:kern w:val="24"/>
                  <w:szCs w:val="24"/>
                </w:rPr>
                <w:t>(</w:t>
              </w:r>
            </w:ins>
            <w:ins w:id="836" w:author="Blair Hu" w:date="2018-01-04T18:00:00Z">
              <w:r w:rsidR="00E27EEB">
                <w:rPr>
                  <w:rFonts w:eastAsia="Times New Roman" w:cs="Times New Roman"/>
                  <w:color w:val="000000"/>
                  <w:kern w:val="24"/>
                  <w:szCs w:val="24"/>
                </w:rPr>
                <w:t>0.09</w:t>
              </w:r>
            </w:ins>
            <w:ins w:id="837" w:author="Blair Hu" w:date="2018-01-04T18:24:00Z">
              <w:r>
                <w:rPr>
                  <w:rFonts w:eastAsia="Times New Roman" w:cs="Times New Roman"/>
                  <w:color w:val="000000"/>
                  <w:kern w:val="24"/>
                  <w:szCs w:val="24"/>
                </w:rPr>
                <w:t>)</w:t>
              </w:r>
            </w:ins>
          </w:p>
        </w:tc>
        <w:tc>
          <w:tcPr>
            <w:tcW w:w="1621" w:type="dxa"/>
            <w:gridSpan w:val="2"/>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Change w:id="838" w:author="Blair Hu" w:date="2018-01-04T17:58:00Z">
              <w:tcPr>
                <w:tcW w:w="1628" w:type="dxa"/>
                <w:gridSpan w:val="2"/>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
            </w:tcPrChange>
          </w:tcPr>
          <w:p w:rsidR="00FC2EBC" w:rsidRPr="009C1C61" w:rsidRDefault="00FC2EBC" w:rsidP="006031EE">
            <w:pPr>
              <w:spacing w:before="0" w:after="0"/>
              <w:jc w:val="center"/>
              <w:rPr>
                <w:rFonts w:ascii="Arial" w:eastAsia="Times New Roman" w:hAnsi="Arial" w:cs="Arial"/>
                <w:sz w:val="36"/>
                <w:szCs w:val="36"/>
              </w:rPr>
            </w:pPr>
            <w:r w:rsidRPr="009C1C61">
              <w:rPr>
                <w:rFonts w:eastAsia="Times New Roman" w:cs="Times New Roman"/>
                <w:color w:val="000000"/>
                <w:kern w:val="24"/>
                <w:szCs w:val="24"/>
              </w:rPr>
              <w:t>2.26 [0.23]*</w:t>
            </w:r>
          </w:p>
        </w:tc>
        <w:tc>
          <w:tcPr>
            <w:tcW w:w="1615" w:type="dxa"/>
            <w:gridSpan w:val="2"/>
            <w:tcBorders>
              <w:top w:val="single" w:sz="8" w:space="0" w:color="FFFFFF"/>
              <w:left w:val="single" w:sz="8" w:space="0" w:color="FFFFFF"/>
              <w:bottom w:val="single" w:sz="8" w:space="0" w:color="FFFFFF"/>
              <w:right w:val="single" w:sz="8" w:space="0" w:color="FFFFFF"/>
            </w:tcBorders>
            <w:shd w:val="clear" w:color="auto" w:fill="FFFFFF" w:themeFill="background1"/>
            <w:tcPrChange w:id="839" w:author="Blair Hu" w:date="2018-01-04T17:58:00Z">
              <w:tcPr>
                <w:tcW w:w="1628" w:type="dxa"/>
                <w:gridSpan w:val="4"/>
                <w:tcBorders>
                  <w:top w:val="single" w:sz="8" w:space="0" w:color="FFFFFF"/>
                  <w:left w:val="single" w:sz="8" w:space="0" w:color="FFFFFF"/>
                  <w:bottom w:val="single" w:sz="8" w:space="0" w:color="FFFFFF"/>
                  <w:right w:val="single" w:sz="8" w:space="0" w:color="FFFFFF"/>
                </w:tcBorders>
                <w:shd w:val="clear" w:color="auto" w:fill="F2F2F2"/>
              </w:tcPr>
            </w:tcPrChange>
          </w:tcPr>
          <w:p w:rsidR="00FC2EBC" w:rsidRPr="005A1CA8" w:rsidRDefault="00883957" w:rsidP="006031EE">
            <w:pPr>
              <w:spacing w:before="0" w:after="0"/>
              <w:jc w:val="center"/>
              <w:rPr>
                <w:rFonts w:eastAsia="Times New Roman" w:cs="Times New Roman"/>
                <w:color w:val="000000"/>
                <w:kern w:val="24"/>
                <w:szCs w:val="24"/>
              </w:rPr>
            </w:pPr>
            <w:ins w:id="840" w:author="Blair Hu" w:date="2018-01-04T18:25:00Z">
              <w:r>
                <w:rPr>
                  <w:rFonts w:eastAsia="Times New Roman" w:cs="Times New Roman"/>
                  <w:color w:val="000000"/>
                  <w:kern w:val="24"/>
                  <w:szCs w:val="24"/>
                </w:rPr>
                <w:t>(</w:t>
              </w:r>
            </w:ins>
            <w:ins w:id="841" w:author="Blair Hu" w:date="2018-01-04T18:00:00Z">
              <w:r w:rsidR="00E27EEB">
                <w:rPr>
                  <w:rFonts w:eastAsia="Times New Roman" w:cs="Times New Roman"/>
                  <w:color w:val="000000"/>
                  <w:kern w:val="24"/>
                  <w:szCs w:val="24"/>
                </w:rPr>
                <w:t>3.43 x 10</w:t>
              </w:r>
              <w:r w:rsidR="00E27EEB">
                <w:rPr>
                  <w:rFonts w:eastAsia="Times New Roman" w:cs="Times New Roman"/>
                  <w:color w:val="000000"/>
                  <w:kern w:val="24"/>
                  <w:szCs w:val="24"/>
                  <w:vertAlign w:val="superscript"/>
                </w:rPr>
                <w:t>-5</w:t>
              </w:r>
            </w:ins>
            <w:ins w:id="842" w:author="Blair Hu" w:date="2018-01-04T18:25:00Z">
              <w:r>
                <w:rPr>
                  <w:rFonts w:eastAsia="Times New Roman" w:cs="Times New Roman"/>
                  <w:color w:val="000000"/>
                  <w:kern w:val="24"/>
                  <w:szCs w:val="24"/>
                </w:rPr>
                <w:t>)</w:t>
              </w:r>
            </w:ins>
          </w:p>
        </w:tc>
      </w:tr>
      <w:tr w:rsidR="00FC2EBC" w:rsidRPr="006031EE" w:rsidTr="001416DC">
        <w:tblPrEx>
          <w:tblPrExChange w:id="843" w:author="Blair Hu" w:date="2018-01-04T17:58:00Z">
            <w:tblPrEx>
              <w:tblW w:w="8142" w:type="dxa"/>
            </w:tblPrEx>
          </w:tblPrExChange>
        </w:tblPrEx>
        <w:trPr>
          <w:gridAfter w:val="1"/>
          <w:wAfter w:w="41" w:type="dxa"/>
          <w:trHeight w:val="175"/>
          <w:jc w:val="center"/>
          <w:trPrChange w:id="844" w:author="Blair Hu" w:date="2018-01-04T17:58:00Z">
            <w:trPr>
              <w:trHeight w:val="187"/>
              <w:jc w:val="center"/>
            </w:trPr>
          </w:trPrChange>
        </w:trPr>
        <w:tc>
          <w:tcPr>
            <w:tcW w:w="1619" w:type="dxa"/>
            <w:gridSpan w:val="2"/>
            <w:tcBorders>
              <w:top w:val="single" w:sz="8" w:space="0" w:color="FFFFFF"/>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Change w:id="845" w:author="Blair Hu" w:date="2018-01-04T17:58:00Z">
              <w:tcPr>
                <w:tcW w:w="1630" w:type="dxa"/>
                <w:gridSpan w:val="5"/>
                <w:tcBorders>
                  <w:top w:val="single" w:sz="8" w:space="0" w:color="FFFFFF"/>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
            </w:tcPrChange>
          </w:tcPr>
          <w:p w:rsidR="00FC2EBC" w:rsidRPr="006031EE" w:rsidRDefault="00FC2EBC" w:rsidP="006031EE">
            <w:pPr>
              <w:spacing w:before="0" w:after="0"/>
              <w:jc w:val="center"/>
              <w:rPr>
                <w:rFonts w:ascii="Arial" w:eastAsia="Times New Roman" w:hAnsi="Arial" w:cs="Arial"/>
                <w:sz w:val="36"/>
                <w:szCs w:val="36"/>
              </w:rPr>
            </w:pPr>
            <w:r w:rsidRPr="006031EE">
              <w:rPr>
                <w:rFonts w:eastAsia="Times New Roman" w:cs="Times New Roman"/>
                <w:b/>
                <w:bCs/>
                <w:color w:val="000000"/>
                <w:kern w:val="24"/>
                <w:szCs w:val="24"/>
              </w:rPr>
              <w:t>ALL-LDA</w:t>
            </w:r>
          </w:p>
        </w:tc>
        <w:tc>
          <w:tcPr>
            <w:tcW w:w="1619" w:type="dxa"/>
            <w:gridSpan w:val="2"/>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Change w:id="846" w:author="Blair Hu" w:date="2018-01-04T17:58:00Z">
              <w:tcPr>
                <w:tcW w:w="1626" w:type="dxa"/>
                <w:gridSpan w:val="4"/>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
            </w:tcPrChange>
          </w:tcPr>
          <w:p w:rsidR="00FC2EBC" w:rsidRPr="009C1C61" w:rsidRDefault="00FC2EBC" w:rsidP="006031EE">
            <w:pPr>
              <w:spacing w:before="0" w:after="0"/>
              <w:jc w:val="center"/>
              <w:rPr>
                <w:rFonts w:ascii="Arial" w:eastAsia="Times New Roman" w:hAnsi="Arial" w:cs="Arial"/>
                <w:sz w:val="36"/>
                <w:szCs w:val="36"/>
              </w:rPr>
            </w:pPr>
            <w:r w:rsidRPr="009C1C61">
              <w:rPr>
                <w:rFonts w:eastAsia="Times New Roman" w:cs="Times New Roman"/>
                <w:b/>
                <w:bCs/>
                <w:color w:val="000000"/>
                <w:kern w:val="24"/>
                <w:szCs w:val="24"/>
              </w:rPr>
              <w:t>2.09 [0.27]</w:t>
            </w:r>
          </w:p>
        </w:tc>
        <w:tc>
          <w:tcPr>
            <w:tcW w:w="1621" w:type="dxa"/>
            <w:gridSpan w:val="2"/>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Change w:id="847" w:author="Blair Hu" w:date="2018-01-04T17:58:00Z">
              <w:tcPr>
                <w:tcW w:w="1630" w:type="dxa"/>
                <w:gridSpan w:val="4"/>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
            </w:tcPrChange>
          </w:tcPr>
          <w:p w:rsidR="00FC2EBC" w:rsidRPr="006031EE" w:rsidRDefault="00FC2EBC" w:rsidP="006031EE">
            <w:pPr>
              <w:spacing w:before="0" w:after="0"/>
              <w:jc w:val="center"/>
              <w:rPr>
                <w:rFonts w:ascii="Arial" w:eastAsia="Times New Roman" w:hAnsi="Arial" w:cs="Arial"/>
                <w:sz w:val="36"/>
                <w:szCs w:val="36"/>
              </w:rPr>
            </w:pPr>
            <w:r w:rsidRPr="006031EE">
              <w:rPr>
                <w:rFonts w:eastAsia="Times New Roman" w:cs="Times New Roman"/>
                <w:b/>
                <w:bCs/>
                <w:color w:val="000000"/>
                <w:kern w:val="24"/>
                <w:szCs w:val="24"/>
              </w:rPr>
              <w:t>2.48 [0.27]</w:t>
            </w:r>
            <w:del w:id="848" w:author="Blair Hu" w:date="2018-01-05T12:17:00Z">
              <w:r w:rsidDel="00A125E2">
                <w:rPr>
                  <w:rFonts w:eastAsia="Times New Roman" w:cs="Times New Roman"/>
                  <w:b/>
                  <w:bCs/>
                  <w:color w:val="000000"/>
                  <w:kern w:val="24"/>
                  <w:szCs w:val="24"/>
                </w:rPr>
                <w:delText>*</w:delText>
              </w:r>
            </w:del>
          </w:p>
        </w:tc>
        <w:tc>
          <w:tcPr>
            <w:tcW w:w="1584" w:type="dxa"/>
            <w:tcBorders>
              <w:top w:val="single" w:sz="8" w:space="0" w:color="FFFFFF"/>
              <w:left w:val="single" w:sz="8" w:space="0" w:color="FFFFFF"/>
              <w:bottom w:val="single" w:sz="8" w:space="0" w:color="FFFFFF"/>
              <w:right w:val="single" w:sz="8" w:space="0" w:color="FFFFFF"/>
            </w:tcBorders>
            <w:shd w:val="clear" w:color="auto" w:fill="FFFFFF" w:themeFill="background1"/>
            <w:tcPrChange w:id="849" w:author="Blair Hu" w:date="2018-01-04T17:58:00Z">
              <w:tcPr>
                <w:tcW w:w="1628" w:type="dxa"/>
                <w:gridSpan w:val="4"/>
                <w:tcBorders>
                  <w:top w:val="single" w:sz="8" w:space="0" w:color="FFFFFF"/>
                  <w:left w:val="single" w:sz="8" w:space="0" w:color="FFFFFF"/>
                  <w:bottom w:val="single" w:sz="8" w:space="0" w:color="FFFFFF"/>
                  <w:right w:val="single" w:sz="8" w:space="0" w:color="FFFFFF"/>
                </w:tcBorders>
                <w:shd w:val="clear" w:color="auto" w:fill="F2F2F2"/>
              </w:tcPr>
            </w:tcPrChange>
          </w:tcPr>
          <w:p w:rsidR="00FC2EBC" w:rsidRPr="00883957" w:rsidRDefault="00883957" w:rsidP="006031EE">
            <w:pPr>
              <w:spacing w:before="0" w:after="0"/>
              <w:jc w:val="center"/>
              <w:rPr>
                <w:rFonts w:eastAsia="Times New Roman" w:cs="Times New Roman"/>
                <w:bCs/>
                <w:color w:val="000000"/>
                <w:kern w:val="24"/>
                <w:szCs w:val="24"/>
                <w:rPrChange w:id="850" w:author="Blair Hu" w:date="2018-01-04T18:24:00Z">
                  <w:rPr>
                    <w:rFonts w:eastAsia="Times New Roman" w:cs="Times New Roman"/>
                    <w:b/>
                    <w:bCs/>
                    <w:color w:val="000000"/>
                    <w:kern w:val="24"/>
                    <w:szCs w:val="24"/>
                  </w:rPr>
                </w:rPrChange>
              </w:rPr>
            </w:pPr>
            <w:ins w:id="851" w:author="Blair Hu" w:date="2018-01-04T18:24:00Z">
              <w:r>
                <w:rPr>
                  <w:rFonts w:eastAsia="Times New Roman" w:cs="Times New Roman"/>
                  <w:bCs/>
                  <w:color w:val="000000"/>
                  <w:kern w:val="24"/>
                  <w:szCs w:val="24"/>
                </w:rPr>
                <w:t>(</w:t>
              </w:r>
            </w:ins>
            <w:ins w:id="852" w:author="Blair Hu" w:date="2018-01-04T18:04:00Z">
              <w:r w:rsidR="00D35739" w:rsidRPr="00D35739">
                <w:rPr>
                  <w:rFonts w:eastAsia="Times New Roman" w:cs="Times New Roman"/>
                  <w:bCs/>
                  <w:color w:val="000000"/>
                  <w:kern w:val="24"/>
                  <w:szCs w:val="24"/>
                  <w:rPrChange w:id="853" w:author="Blair Hu" w:date="2018-01-04T18:04:00Z">
                    <w:rPr>
                      <w:rFonts w:eastAsia="Times New Roman" w:cs="Times New Roman"/>
                      <w:b/>
                      <w:bCs/>
                      <w:color w:val="000000"/>
                      <w:kern w:val="24"/>
                      <w:szCs w:val="24"/>
                    </w:rPr>
                  </w:rPrChange>
                </w:rPr>
                <w:t>7.19 x 10</w:t>
              </w:r>
              <w:r w:rsidR="00D35739" w:rsidRPr="00D35739">
                <w:rPr>
                  <w:rFonts w:eastAsia="Times New Roman" w:cs="Times New Roman"/>
                  <w:bCs/>
                  <w:color w:val="000000"/>
                  <w:kern w:val="24"/>
                  <w:szCs w:val="24"/>
                  <w:vertAlign w:val="superscript"/>
                  <w:rPrChange w:id="854" w:author="Blair Hu" w:date="2018-01-04T18:04:00Z">
                    <w:rPr>
                      <w:rFonts w:eastAsia="Times New Roman" w:cs="Times New Roman"/>
                      <w:b/>
                      <w:bCs/>
                      <w:color w:val="000000"/>
                      <w:kern w:val="24"/>
                      <w:szCs w:val="24"/>
                      <w:vertAlign w:val="superscript"/>
                    </w:rPr>
                  </w:rPrChange>
                </w:rPr>
                <w:t>-3</w:t>
              </w:r>
            </w:ins>
            <w:ins w:id="855" w:author="Blair Hu" w:date="2018-01-04T18:24:00Z">
              <w:r>
                <w:rPr>
                  <w:rFonts w:eastAsia="Times New Roman" w:cs="Times New Roman"/>
                  <w:bCs/>
                  <w:color w:val="000000"/>
                  <w:kern w:val="24"/>
                  <w:szCs w:val="24"/>
                </w:rPr>
                <w:t>)</w:t>
              </w:r>
            </w:ins>
          </w:p>
        </w:tc>
        <w:tc>
          <w:tcPr>
            <w:tcW w:w="1621" w:type="dxa"/>
            <w:gridSpan w:val="2"/>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Change w:id="856" w:author="Blair Hu" w:date="2018-01-04T17:58:00Z">
              <w:tcPr>
                <w:tcW w:w="1628" w:type="dxa"/>
                <w:gridSpan w:val="2"/>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
            </w:tcPrChange>
          </w:tcPr>
          <w:p w:rsidR="00FC2EBC" w:rsidRPr="009C1C61" w:rsidRDefault="00FC2EBC" w:rsidP="006031EE">
            <w:pPr>
              <w:spacing w:before="0" w:after="0"/>
              <w:jc w:val="center"/>
              <w:rPr>
                <w:rFonts w:ascii="Arial" w:eastAsia="Times New Roman" w:hAnsi="Arial" w:cs="Arial"/>
                <w:sz w:val="36"/>
                <w:szCs w:val="36"/>
              </w:rPr>
            </w:pPr>
            <w:r w:rsidRPr="009C1C61">
              <w:rPr>
                <w:rFonts w:eastAsia="Times New Roman" w:cs="Times New Roman"/>
                <w:b/>
                <w:bCs/>
                <w:color w:val="000000"/>
                <w:kern w:val="24"/>
                <w:szCs w:val="24"/>
              </w:rPr>
              <w:t>1.43 [0.24]*</w:t>
            </w:r>
          </w:p>
        </w:tc>
        <w:tc>
          <w:tcPr>
            <w:tcW w:w="1615" w:type="dxa"/>
            <w:gridSpan w:val="2"/>
            <w:tcBorders>
              <w:top w:val="single" w:sz="8" w:space="0" w:color="FFFFFF"/>
              <w:left w:val="single" w:sz="8" w:space="0" w:color="FFFFFF"/>
              <w:bottom w:val="single" w:sz="8" w:space="0" w:color="FFFFFF"/>
              <w:right w:val="single" w:sz="8" w:space="0" w:color="FFFFFF"/>
            </w:tcBorders>
            <w:shd w:val="clear" w:color="auto" w:fill="FFFFFF" w:themeFill="background1"/>
            <w:tcPrChange w:id="857" w:author="Blair Hu" w:date="2018-01-04T17:58:00Z">
              <w:tcPr>
                <w:tcW w:w="1628" w:type="dxa"/>
                <w:gridSpan w:val="4"/>
                <w:tcBorders>
                  <w:top w:val="single" w:sz="8" w:space="0" w:color="FFFFFF"/>
                  <w:left w:val="single" w:sz="8" w:space="0" w:color="FFFFFF"/>
                  <w:bottom w:val="single" w:sz="8" w:space="0" w:color="FFFFFF"/>
                  <w:right w:val="single" w:sz="8" w:space="0" w:color="FFFFFF"/>
                </w:tcBorders>
                <w:shd w:val="clear" w:color="auto" w:fill="F2F2F2"/>
              </w:tcPr>
            </w:tcPrChange>
          </w:tcPr>
          <w:p w:rsidR="00FC2EBC" w:rsidRPr="00883957" w:rsidRDefault="00883957" w:rsidP="006031EE">
            <w:pPr>
              <w:spacing w:before="0" w:after="0"/>
              <w:jc w:val="center"/>
              <w:rPr>
                <w:rFonts w:eastAsia="Times New Roman" w:cs="Times New Roman"/>
                <w:bCs/>
                <w:color w:val="000000"/>
                <w:kern w:val="24"/>
                <w:szCs w:val="24"/>
                <w:rPrChange w:id="858" w:author="Blair Hu" w:date="2018-01-04T18:25:00Z">
                  <w:rPr>
                    <w:rFonts w:eastAsia="Times New Roman" w:cs="Times New Roman"/>
                    <w:b/>
                    <w:bCs/>
                    <w:color w:val="000000"/>
                    <w:kern w:val="24"/>
                    <w:szCs w:val="24"/>
                  </w:rPr>
                </w:rPrChange>
              </w:rPr>
            </w:pPr>
            <w:ins w:id="859" w:author="Blair Hu" w:date="2018-01-04T18:25:00Z">
              <w:r>
                <w:rPr>
                  <w:rFonts w:eastAsia="Times New Roman" w:cs="Times New Roman"/>
                  <w:bCs/>
                  <w:color w:val="000000"/>
                  <w:kern w:val="24"/>
                  <w:szCs w:val="24"/>
                </w:rPr>
                <w:t>(</w:t>
              </w:r>
            </w:ins>
            <w:ins w:id="860" w:author="Blair Hu" w:date="2018-01-04T18:03:00Z">
              <w:r w:rsidR="00D35739" w:rsidRPr="00D35739">
                <w:rPr>
                  <w:rFonts w:eastAsia="Times New Roman" w:cs="Times New Roman"/>
                  <w:bCs/>
                  <w:color w:val="000000"/>
                  <w:kern w:val="24"/>
                  <w:szCs w:val="24"/>
                  <w:rPrChange w:id="861" w:author="Blair Hu" w:date="2018-01-04T18:03:00Z">
                    <w:rPr>
                      <w:rFonts w:eastAsia="Times New Roman" w:cs="Times New Roman"/>
                      <w:b/>
                      <w:bCs/>
                      <w:color w:val="000000"/>
                      <w:kern w:val="24"/>
                      <w:szCs w:val="24"/>
                    </w:rPr>
                  </w:rPrChange>
                </w:rPr>
                <w:t xml:space="preserve">2.91 </w:t>
              </w:r>
              <w:r w:rsidR="00D35739">
                <w:rPr>
                  <w:rFonts w:eastAsia="Times New Roman" w:cs="Times New Roman"/>
                  <w:bCs/>
                  <w:color w:val="000000"/>
                  <w:kern w:val="24"/>
                  <w:szCs w:val="24"/>
                </w:rPr>
                <w:t>x 10</w:t>
              </w:r>
              <w:r w:rsidR="00D35739">
                <w:rPr>
                  <w:rFonts w:eastAsia="Times New Roman" w:cs="Times New Roman"/>
                  <w:bCs/>
                  <w:color w:val="000000"/>
                  <w:kern w:val="24"/>
                  <w:szCs w:val="24"/>
                  <w:vertAlign w:val="superscript"/>
                </w:rPr>
                <w:t>-6</w:t>
              </w:r>
            </w:ins>
            <w:ins w:id="862" w:author="Blair Hu" w:date="2018-01-04T18:25:00Z">
              <w:r>
                <w:rPr>
                  <w:rFonts w:eastAsia="Times New Roman" w:cs="Times New Roman"/>
                  <w:bCs/>
                  <w:color w:val="000000"/>
                  <w:kern w:val="24"/>
                  <w:szCs w:val="24"/>
                </w:rPr>
                <w:t>)</w:t>
              </w:r>
            </w:ins>
          </w:p>
        </w:tc>
      </w:tr>
      <w:tr w:rsidR="00FC2EBC" w:rsidRPr="006031EE" w:rsidTr="001416DC">
        <w:tblPrEx>
          <w:tblPrExChange w:id="863" w:author="Blair Hu" w:date="2018-01-04T17:58:00Z">
            <w:tblPrEx>
              <w:tblW w:w="8142" w:type="dxa"/>
            </w:tblPrEx>
          </w:tblPrExChange>
        </w:tblPrEx>
        <w:trPr>
          <w:gridAfter w:val="1"/>
          <w:wAfter w:w="41" w:type="dxa"/>
          <w:trHeight w:val="175"/>
          <w:jc w:val="center"/>
          <w:trPrChange w:id="864" w:author="Blair Hu" w:date="2018-01-04T17:58:00Z">
            <w:trPr>
              <w:trHeight w:val="187"/>
              <w:jc w:val="center"/>
            </w:trPr>
          </w:trPrChange>
        </w:trPr>
        <w:tc>
          <w:tcPr>
            <w:tcW w:w="1619" w:type="dxa"/>
            <w:gridSpan w:val="2"/>
            <w:tcBorders>
              <w:top w:val="single" w:sz="8" w:space="0" w:color="FFFFFF"/>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Change w:id="865" w:author="Blair Hu" w:date="2018-01-04T17:58:00Z">
              <w:tcPr>
                <w:tcW w:w="1630" w:type="dxa"/>
                <w:gridSpan w:val="5"/>
                <w:tcBorders>
                  <w:top w:val="single" w:sz="8" w:space="0" w:color="FFFFFF"/>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
            </w:tcPrChange>
          </w:tcPr>
          <w:p w:rsidR="00FC2EBC" w:rsidRPr="006031EE" w:rsidRDefault="00FC2EBC" w:rsidP="006031EE">
            <w:pPr>
              <w:spacing w:before="0" w:after="0"/>
              <w:jc w:val="center"/>
              <w:rPr>
                <w:rFonts w:ascii="Arial" w:eastAsia="Times New Roman" w:hAnsi="Arial" w:cs="Arial"/>
                <w:sz w:val="36"/>
                <w:szCs w:val="36"/>
              </w:rPr>
            </w:pPr>
            <w:r w:rsidRPr="006031EE">
              <w:rPr>
                <w:rFonts w:eastAsia="Times New Roman" w:cs="Times New Roman"/>
                <w:b/>
                <w:bCs/>
                <w:color w:val="000000"/>
                <w:kern w:val="24"/>
                <w:szCs w:val="24"/>
              </w:rPr>
              <w:t>ALL-SVM</w:t>
            </w:r>
          </w:p>
        </w:tc>
        <w:tc>
          <w:tcPr>
            <w:tcW w:w="1619" w:type="dxa"/>
            <w:gridSpan w:val="2"/>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Change w:id="866" w:author="Blair Hu" w:date="2018-01-04T17:58:00Z">
              <w:tcPr>
                <w:tcW w:w="1626" w:type="dxa"/>
                <w:gridSpan w:val="4"/>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
            </w:tcPrChange>
          </w:tcPr>
          <w:p w:rsidR="00FC2EBC" w:rsidRPr="006031EE" w:rsidRDefault="00FC2EBC" w:rsidP="006031EE">
            <w:pPr>
              <w:spacing w:before="0" w:after="0"/>
              <w:jc w:val="center"/>
              <w:rPr>
                <w:rFonts w:ascii="Arial" w:eastAsia="Times New Roman" w:hAnsi="Arial" w:cs="Arial"/>
                <w:sz w:val="36"/>
                <w:szCs w:val="36"/>
              </w:rPr>
            </w:pPr>
            <w:r w:rsidRPr="006031EE">
              <w:rPr>
                <w:rFonts w:eastAsia="Times New Roman" w:cs="Times New Roman"/>
                <w:color w:val="000000"/>
                <w:kern w:val="24"/>
                <w:szCs w:val="24"/>
              </w:rPr>
              <w:t>2.33 [0.30]</w:t>
            </w:r>
          </w:p>
        </w:tc>
        <w:tc>
          <w:tcPr>
            <w:tcW w:w="1621" w:type="dxa"/>
            <w:gridSpan w:val="2"/>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Change w:id="867" w:author="Blair Hu" w:date="2018-01-04T17:58:00Z">
              <w:tcPr>
                <w:tcW w:w="1630" w:type="dxa"/>
                <w:gridSpan w:val="4"/>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
            </w:tcPrChange>
          </w:tcPr>
          <w:p w:rsidR="00FC2EBC" w:rsidRPr="006031EE" w:rsidRDefault="00FC2EBC" w:rsidP="006031EE">
            <w:pPr>
              <w:spacing w:before="0" w:after="0"/>
              <w:jc w:val="center"/>
              <w:rPr>
                <w:rFonts w:ascii="Arial" w:eastAsia="Times New Roman" w:hAnsi="Arial" w:cs="Arial"/>
                <w:sz w:val="36"/>
                <w:szCs w:val="36"/>
              </w:rPr>
            </w:pPr>
            <w:r w:rsidRPr="006031EE">
              <w:rPr>
                <w:rFonts w:eastAsia="Times New Roman" w:cs="Times New Roman"/>
                <w:color w:val="000000"/>
                <w:kern w:val="24"/>
                <w:szCs w:val="24"/>
              </w:rPr>
              <w:t>2.62 [0.32]</w:t>
            </w:r>
          </w:p>
        </w:tc>
        <w:tc>
          <w:tcPr>
            <w:tcW w:w="1584" w:type="dxa"/>
            <w:tcBorders>
              <w:top w:val="single" w:sz="8" w:space="0" w:color="FFFFFF"/>
              <w:left w:val="single" w:sz="8" w:space="0" w:color="FFFFFF"/>
              <w:bottom w:val="single" w:sz="8" w:space="0" w:color="FFFFFF"/>
              <w:right w:val="single" w:sz="8" w:space="0" w:color="FFFFFF"/>
            </w:tcBorders>
            <w:shd w:val="clear" w:color="auto" w:fill="FFFFFF" w:themeFill="background1"/>
            <w:tcPrChange w:id="868" w:author="Blair Hu" w:date="2018-01-04T17:58:00Z">
              <w:tcPr>
                <w:tcW w:w="1628" w:type="dxa"/>
                <w:gridSpan w:val="4"/>
                <w:tcBorders>
                  <w:top w:val="single" w:sz="8" w:space="0" w:color="FFFFFF"/>
                  <w:left w:val="single" w:sz="8" w:space="0" w:color="FFFFFF"/>
                  <w:bottom w:val="single" w:sz="8" w:space="0" w:color="FFFFFF"/>
                  <w:right w:val="single" w:sz="8" w:space="0" w:color="FFFFFF"/>
                </w:tcBorders>
                <w:shd w:val="clear" w:color="auto" w:fill="F2F2F2"/>
              </w:tcPr>
            </w:tcPrChange>
          </w:tcPr>
          <w:p w:rsidR="00FC2EBC" w:rsidRPr="006031EE" w:rsidRDefault="00883957" w:rsidP="006031EE">
            <w:pPr>
              <w:spacing w:before="0" w:after="0"/>
              <w:jc w:val="center"/>
              <w:rPr>
                <w:rFonts w:eastAsia="Times New Roman" w:cs="Times New Roman"/>
                <w:color w:val="000000"/>
                <w:kern w:val="24"/>
                <w:szCs w:val="24"/>
              </w:rPr>
            </w:pPr>
            <w:ins w:id="869" w:author="Blair Hu" w:date="2018-01-04T18:24:00Z">
              <w:r>
                <w:rPr>
                  <w:rFonts w:eastAsia="Times New Roman" w:cs="Times New Roman"/>
                  <w:color w:val="000000"/>
                  <w:kern w:val="24"/>
                  <w:szCs w:val="24"/>
                </w:rPr>
                <w:t>(</w:t>
              </w:r>
            </w:ins>
            <w:ins w:id="870" w:author="Blair Hu" w:date="2018-01-04T18:04:00Z">
              <w:r w:rsidR="00A447AA">
                <w:rPr>
                  <w:rFonts w:eastAsia="Times New Roman" w:cs="Times New Roman"/>
                  <w:color w:val="000000"/>
                  <w:kern w:val="24"/>
                  <w:szCs w:val="24"/>
                </w:rPr>
                <w:t>0.20</w:t>
              </w:r>
            </w:ins>
            <w:ins w:id="871" w:author="Blair Hu" w:date="2018-01-04T18:24:00Z">
              <w:r>
                <w:rPr>
                  <w:rFonts w:eastAsia="Times New Roman" w:cs="Times New Roman"/>
                  <w:color w:val="000000"/>
                  <w:kern w:val="24"/>
                  <w:szCs w:val="24"/>
                </w:rPr>
                <w:t>)</w:t>
              </w:r>
            </w:ins>
          </w:p>
        </w:tc>
        <w:tc>
          <w:tcPr>
            <w:tcW w:w="1621" w:type="dxa"/>
            <w:gridSpan w:val="2"/>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Change w:id="872" w:author="Blair Hu" w:date="2018-01-04T17:58:00Z">
              <w:tcPr>
                <w:tcW w:w="1628" w:type="dxa"/>
                <w:gridSpan w:val="2"/>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
            </w:tcPrChange>
          </w:tcPr>
          <w:p w:rsidR="00FC2EBC" w:rsidRPr="006031EE" w:rsidRDefault="00FC2EBC" w:rsidP="006031EE">
            <w:pPr>
              <w:spacing w:before="0" w:after="0"/>
              <w:jc w:val="center"/>
              <w:rPr>
                <w:rFonts w:ascii="Arial" w:eastAsia="Times New Roman" w:hAnsi="Arial" w:cs="Arial"/>
                <w:sz w:val="36"/>
                <w:szCs w:val="36"/>
              </w:rPr>
            </w:pPr>
            <w:r w:rsidRPr="006031EE">
              <w:rPr>
                <w:rFonts w:eastAsia="Times New Roman" w:cs="Times New Roman"/>
                <w:color w:val="000000"/>
                <w:kern w:val="24"/>
                <w:szCs w:val="24"/>
              </w:rPr>
              <w:t>1.64 [0.26]</w:t>
            </w:r>
            <w:r>
              <w:rPr>
                <w:rFonts w:eastAsia="Times New Roman" w:cs="Times New Roman"/>
                <w:color w:val="000000"/>
                <w:kern w:val="24"/>
                <w:szCs w:val="24"/>
              </w:rPr>
              <w:t>*</w:t>
            </w:r>
          </w:p>
        </w:tc>
        <w:tc>
          <w:tcPr>
            <w:tcW w:w="1615" w:type="dxa"/>
            <w:gridSpan w:val="2"/>
            <w:tcBorders>
              <w:top w:val="single" w:sz="8" w:space="0" w:color="FFFFFF"/>
              <w:left w:val="single" w:sz="8" w:space="0" w:color="FFFFFF"/>
              <w:bottom w:val="single" w:sz="8" w:space="0" w:color="FFFFFF"/>
              <w:right w:val="single" w:sz="8" w:space="0" w:color="FFFFFF"/>
            </w:tcBorders>
            <w:shd w:val="clear" w:color="auto" w:fill="FFFFFF" w:themeFill="background1"/>
            <w:tcPrChange w:id="873" w:author="Blair Hu" w:date="2018-01-04T17:58:00Z">
              <w:tcPr>
                <w:tcW w:w="1628" w:type="dxa"/>
                <w:gridSpan w:val="4"/>
                <w:tcBorders>
                  <w:top w:val="single" w:sz="8" w:space="0" w:color="FFFFFF"/>
                  <w:left w:val="single" w:sz="8" w:space="0" w:color="FFFFFF"/>
                  <w:bottom w:val="single" w:sz="8" w:space="0" w:color="FFFFFF"/>
                  <w:right w:val="single" w:sz="8" w:space="0" w:color="FFFFFF"/>
                </w:tcBorders>
                <w:shd w:val="clear" w:color="auto" w:fill="F2F2F2"/>
              </w:tcPr>
            </w:tcPrChange>
          </w:tcPr>
          <w:p w:rsidR="00FC2EBC" w:rsidRPr="005A1CA8" w:rsidRDefault="00883957" w:rsidP="006031EE">
            <w:pPr>
              <w:spacing w:before="0" w:after="0"/>
              <w:jc w:val="center"/>
              <w:rPr>
                <w:rFonts w:eastAsia="Times New Roman" w:cs="Times New Roman"/>
                <w:color w:val="000000"/>
                <w:kern w:val="24"/>
                <w:szCs w:val="24"/>
              </w:rPr>
            </w:pPr>
            <w:ins w:id="874" w:author="Blair Hu" w:date="2018-01-04T18:25:00Z">
              <w:r>
                <w:rPr>
                  <w:rFonts w:eastAsia="Times New Roman" w:cs="Times New Roman"/>
                  <w:color w:val="000000"/>
                  <w:kern w:val="24"/>
                  <w:szCs w:val="24"/>
                </w:rPr>
                <w:t>(</w:t>
              </w:r>
            </w:ins>
            <w:ins w:id="875" w:author="Blair Hu" w:date="2018-01-04T18:04:00Z">
              <w:r w:rsidR="00A447AA">
                <w:rPr>
                  <w:rFonts w:eastAsia="Times New Roman" w:cs="Times New Roman"/>
                  <w:color w:val="000000"/>
                  <w:kern w:val="24"/>
                  <w:szCs w:val="24"/>
                </w:rPr>
                <w:t>1.12 x 10</w:t>
              </w:r>
              <w:r w:rsidR="00A447AA">
                <w:rPr>
                  <w:rFonts w:eastAsia="Times New Roman" w:cs="Times New Roman"/>
                  <w:color w:val="000000"/>
                  <w:kern w:val="24"/>
                  <w:szCs w:val="24"/>
                  <w:vertAlign w:val="superscript"/>
                </w:rPr>
                <w:t>-4</w:t>
              </w:r>
            </w:ins>
            <w:ins w:id="876" w:author="Blair Hu" w:date="2018-01-04T18:25:00Z">
              <w:r>
                <w:rPr>
                  <w:rFonts w:eastAsia="Times New Roman" w:cs="Times New Roman"/>
                  <w:color w:val="000000"/>
                  <w:kern w:val="24"/>
                  <w:szCs w:val="24"/>
                </w:rPr>
                <w:t>)</w:t>
              </w:r>
            </w:ins>
          </w:p>
        </w:tc>
      </w:tr>
      <w:tr w:rsidR="00FC2EBC" w:rsidRPr="006031EE" w:rsidTr="001416DC">
        <w:tblPrEx>
          <w:tblPrExChange w:id="877" w:author="Blair Hu" w:date="2018-01-04T17:58:00Z">
            <w:tblPrEx>
              <w:tblW w:w="8142" w:type="dxa"/>
            </w:tblPrEx>
          </w:tblPrExChange>
        </w:tblPrEx>
        <w:trPr>
          <w:gridAfter w:val="1"/>
          <w:wAfter w:w="41" w:type="dxa"/>
          <w:trHeight w:val="22"/>
          <w:jc w:val="center"/>
          <w:trPrChange w:id="878" w:author="Blair Hu" w:date="2018-01-04T17:58:00Z">
            <w:trPr>
              <w:trHeight w:val="24"/>
              <w:jc w:val="center"/>
            </w:trPr>
          </w:trPrChange>
        </w:trPr>
        <w:tc>
          <w:tcPr>
            <w:tcW w:w="1619" w:type="dxa"/>
            <w:gridSpan w:val="2"/>
            <w:tcBorders>
              <w:top w:val="single" w:sz="8" w:space="0" w:color="FFFFFF"/>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Change w:id="879" w:author="Blair Hu" w:date="2018-01-04T17:58:00Z">
              <w:tcPr>
                <w:tcW w:w="1630" w:type="dxa"/>
                <w:gridSpan w:val="5"/>
                <w:tcBorders>
                  <w:top w:val="single" w:sz="8" w:space="0" w:color="FFFFFF"/>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
            </w:tcPrChange>
          </w:tcPr>
          <w:p w:rsidR="00FC2EBC" w:rsidRPr="006031EE" w:rsidRDefault="00FC2EBC" w:rsidP="006031EE">
            <w:pPr>
              <w:spacing w:before="0" w:after="0"/>
              <w:jc w:val="center"/>
              <w:rPr>
                <w:rFonts w:ascii="Arial" w:eastAsia="Times New Roman" w:hAnsi="Arial" w:cs="Arial"/>
                <w:sz w:val="36"/>
                <w:szCs w:val="36"/>
              </w:rPr>
            </w:pPr>
            <w:r w:rsidRPr="006031EE">
              <w:rPr>
                <w:rFonts w:eastAsia="Times New Roman" w:cs="Times New Roman"/>
                <w:b/>
                <w:bCs/>
                <w:color w:val="000000"/>
                <w:kern w:val="24"/>
                <w:szCs w:val="24"/>
              </w:rPr>
              <w:t>ALL-ANN</w:t>
            </w:r>
          </w:p>
        </w:tc>
        <w:tc>
          <w:tcPr>
            <w:tcW w:w="1619" w:type="dxa"/>
            <w:gridSpan w:val="2"/>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Change w:id="880" w:author="Blair Hu" w:date="2018-01-04T17:58:00Z">
              <w:tcPr>
                <w:tcW w:w="1626" w:type="dxa"/>
                <w:gridSpan w:val="4"/>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
            </w:tcPrChange>
          </w:tcPr>
          <w:p w:rsidR="00FC2EBC" w:rsidRPr="006031EE" w:rsidRDefault="00FC2EBC" w:rsidP="006031EE">
            <w:pPr>
              <w:spacing w:before="0" w:after="0"/>
              <w:jc w:val="center"/>
              <w:rPr>
                <w:rFonts w:ascii="Arial" w:eastAsia="Times New Roman" w:hAnsi="Arial" w:cs="Arial"/>
                <w:sz w:val="36"/>
                <w:szCs w:val="36"/>
              </w:rPr>
            </w:pPr>
            <w:r w:rsidRPr="006031EE">
              <w:rPr>
                <w:rFonts w:eastAsia="Times New Roman" w:cs="Times New Roman"/>
                <w:color w:val="000000"/>
                <w:kern w:val="24"/>
                <w:szCs w:val="24"/>
              </w:rPr>
              <w:t>3.07 [0.28]</w:t>
            </w:r>
          </w:p>
        </w:tc>
        <w:tc>
          <w:tcPr>
            <w:tcW w:w="1621" w:type="dxa"/>
            <w:gridSpan w:val="2"/>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Change w:id="881" w:author="Blair Hu" w:date="2018-01-04T17:58:00Z">
              <w:tcPr>
                <w:tcW w:w="1630" w:type="dxa"/>
                <w:gridSpan w:val="4"/>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
            </w:tcPrChange>
          </w:tcPr>
          <w:p w:rsidR="00FC2EBC" w:rsidRPr="006031EE" w:rsidRDefault="00FC2EBC" w:rsidP="006031EE">
            <w:pPr>
              <w:spacing w:before="0" w:after="0"/>
              <w:jc w:val="center"/>
              <w:rPr>
                <w:rFonts w:ascii="Arial" w:eastAsia="Times New Roman" w:hAnsi="Arial" w:cs="Arial"/>
                <w:sz w:val="36"/>
                <w:szCs w:val="36"/>
              </w:rPr>
            </w:pPr>
            <w:r w:rsidRPr="006031EE">
              <w:rPr>
                <w:rFonts w:eastAsia="Times New Roman" w:cs="Times New Roman"/>
                <w:color w:val="000000"/>
                <w:kern w:val="24"/>
                <w:szCs w:val="24"/>
              </w:rPr>
              <w:t>3.77 [0.29]</w:t>
            </w:r>
            <w:r>
              <w:rPr>
                <w:rFonts w:eastAsia="Times New Roman" w:cs="Times New Roman"/>
                <w:color w:val="000000"/>
                <w:kern w:val="24"/>
                <w:szCs w:val="24"/>
              </w:rPr>
              <w:t>*</w:t>
            </w:r>
          </w:p>
        </w:tc>
        <w:tc>
          <w:tcPr>
            <w:tcW w:w="1584" w:type="dxa"/>
            <w:tcBorders>
              <w:top w:val="single" w:sz="8" w:space="0" w:color="FFFFFF"/>
              <w:left w:val="single" w:sz="8" w:space="0" w:color="FFFFFF"/>
              <w:bottom w:val="single" w:sz="8" w:space="0" w:color="FFFFFF"/>
              <w:right w:val="single" w:sz="8" w:space="0" w:color="FFFFFF"/>
            </w:tcBorders>
            <w:shd w:val="clear" w:color="auto" w:fill="FFFFFF" w:themeFill="background1"/>
            <w:tcPrChange w:id="882" w:author="Blair Hu" w:date="2018-01-04T17:58:00Z">
              <w:tcPr>
                <w:tcW w:w="1628" w:type="dxa"/>
                <w:gridSpan w:val="4"/>
                <w:tcBorders>
                  <w:top w:val="single" w:sz="8" w:space="0" w:color="FFFFFF"/>
                  <w:left w:val="single" w:sz="8" w:space="0" w:color="FFFFFF"/>
                  <w:bottom w:val="single" w:sz="8" w:space="0" w:color="FFFFFF"/>
                  <w:right w:val="single" w:sz="8" w:space="0" w:color="FFFFFF"/>
                </w:tcBorders>
                <w:shd w:val="clear" w:color="auto" w:fill="F2F2F2"/>
              </w:tcPr>
            </w:tcPrChange>
          </w:tcPr>
          <w:p w:rsidR="00FC2EBC" w:rsidRPr="005A1CA8" w:rsidRDefault="00883957" w:rsidP="006031EE">
            <w:pPr>
              <w:spacing w:before="0" w:after="0"/>
              <w:jc w:val="center"/>
              <w:rPr>
                <w:rFonts w:eastAsia="Times New Roman" w:cs="Times New Roman"/>
                <w:color w:val="000000"/>
                <w:kern w:val="24"/>
                <w:szCs w:val="24"/>
              </w:rPr>
            </w:pPr>
            <w:ins w:id="883" w:author="Blair Hu" w:date="2018-01-04T18:24:00Z">
              <w:r>
                <w:rPr>
                  <w:rFonts w:eastAsia="Times New Roman" w:cs="Times New Roman"/>
                  <w:color w:val="000000"/>
                  <w:kern w:val="24"/>
                  <w:szCs w:val="24"/>
                </w:rPr>
                <w:t>(</w:t>
              </w:r>
            </w:ins>
            <w:ins w:id="884" w:author="Blair Hu" w:date="2018-01-04T18:05:00Z">
              <w:r w:rsidR="00A447AA">
                <w:rPr>
                  <w:rFonts w:eastAsia="Times New Roman" w:cs="Times New Roman"/>
                  <w:color w:val="000000"/>
                  <w:kern w:val="24"/>
                  <w:szCs w:val="24"/>
                </w:rPr>
                <w:t>1.52 x 10</w:t>
              </w:r>
              <w:r w:rsidR="00A447AA">
                <w:rPr>
                  <w:rFonts w:eastAsia="Times New Roman" w:cs="Times New Roman"/>
                  <w:color w:val="000000"/>
                  <w:kern w:val="24"/>
                  <w:szCs w:val="24"/>
                  <w:vertAlign w:val="superscript"/>
                </w:rPr>
                <w:t>-3</w:t>
              </w:r>
            </w:ins>
            <w:ins w:id="885" w:author="Blair Hu" w:date="2018-01-04T18:24:00Z">
              <w:r>
                <w:rPr>
                  <w:rFonts w:eastAsia="Times New Roman" w:cs="Times New Roman"/>
                  <w:color w:val="000000"/>
                  <w:kern w:val="24"/>
                  <w:szCs w:val="24"/>
                </w:rPr>
                <w:t>)</w:t>
              </w:r>
            </w:ins>
          </w:p>
        </w:tc>
        <w:tc>
          <w:tcPr>
            <w:tcW w:w="1621" w:type="dxa"/>
            <w:gridSpan w:val="2"/>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Change w:id="886" w:author="Blair Hu" w:date="2018-01-04T17:58:00Z">
              <w:tcPr>
                <w:tcW w:w="1628" w:type="dxa"/>
                <w:gridSpan w:val="2"/>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
            </w:tcPrChange>
          </w:tcPr>
          <w:p w:rsidR="00FC2EBC" w:rsidRPr="006031EE" w:rsidRDefault="00FC2EBC" w:rsidP="006031EE">
            <w:pPr>
              <w:spacing w:before="0" w:after="0"/>
              <w:jc w:val="center"/>
              <w:rPr>
                <w:rFonts w:ascii="Arial" w:eastAsia="Times New Roman" w:hAnsi="Arial" w:cs="Arial"/>
                <w:sz w:val="36"/>
                <w:szCs w:val="36"/>
              </w:rPr>
            </w:pPr>
            <w:r w:rsidRPr="006031EE">
              <w:rPr>
                <w:rFonts w:eastAsia="Times New Roman" w:cs="Times New Roman"/>
                <w:color w:val="000000"/>
                <w:kern w:val="24"/>
                <w:szCs w:val="24"/>
              </w:rPr>
              <w:t>2.63 [0.26]</w:t>
            </w:r>
            <w:del w:id="887" w:author="Blair Hu" w:date="2018-01-05T12:14:00Z">
              <w:r w:rsidDel="00BB46FF">
                <w:rPr>
                  <w:rFonts w:eastAsia="Times New Roman" w:cs="Times New Roman"/>
                  <w:color w:val="000000"/>
                  <w:kern w:val="24"/>
                  <w:szCs w:val="24"/>
                </w:rPr>
                <w:delText>*</w:delText>
              </w:r>
            </w:del>
          </w:p>
        </w:tc>
        <w:tc>
          <w:tcPr>
            <w:tcW w:w="1615" w:type="dxa"/>
            <w:gridSpan w:val="2"/>
            <w:tcBorders>
              <w:top w:val="single" w:sz="8" w:space="0" w:color="FFFFFF"/>
              <w:left w:val="single" w:sz="8" w:space="0" w:color="FFFFFF"/>
              <w:bottom w:val="single" w:sz="8" w:space="0" w:color="FFFFFF"/>
              <w:right w:val="single" w:sz="8" w:space="0" w:color="FFFFFF"/>
            </w:tcBorders>
            <w:shd w:val="clear" w:color="auto" w:fill="FFFFFF" w:themeFill="background1"/>
            <w:tcPrChange w:id="888" w:author="Blair Hu" w:date="2018-01-04T17:58:00Z">
              <w:tcPr>
                <w:tcW w:w="1628" w:type="dxa"/>
                <w:gridSpan w:val="4"/>
                <w:tcBorders>
                  <w:top w:val="single" w:sz="8" w:space="0" w:color="FFFFFF"/>
                  <w:left w:val="single" w:sz="8" w:space="0" w:color="FFFFFF"/>
                  <w:bottom w:val="single" w:sz="8" w:space="0" w:color="FFFFFF"/>
                  <w:right w:val="single" w:sz="8" w:space="0" w:color="FFFFFF"/>
                </w:tcBorders>
                <w:shd w:val="clear" w:color="auto" w:fill="F2F2F2"/>
              </w:tcPr>
            </w:tcPrChange>
          </w:tcPr>
          <w:p w:rsidR="00FC2EBC" w:rsidRPr="005A1CA8" w:rsidRDefault="00883957" w:rsidP="006031EE">
            <w:pPr>
              <w:spacing w:before="0" w:after="0"/>
              <w:jc w:val="center"/>
              <w:rPr>
                <w:rFonts w:eastAsia="Times New Roman" w:cs="Times New Roman"/>
                <w:color w:val="000000"/>
                <w:kern w:val="24"/>
                <w:szCs w:val="24"/>
              </w:rPr>
            </w:pPr>
            <w:ins w:id="889" w:author="Blair Hu" w:date="2018-01-04T18:25:00Z">
              <w:r>
                <w:rPr>
                  <w:rFonts w:eastAsia="Times New Roman" w:cs="Times New Roman"/>
                  <w:color w:val="000000"/>
                  <w:kern w:val="24"/>
                  <w:szCs w:val="24"/>
                </w:rPr>
                <w:t>(</w:t>
              </w:r>
            </w:ins>
            <w:ins w:id="890" w:author="Blair Hu" w:date="2018-01-04T18:05:00Z">
              <w:r w:rsidR="00A447AA">
                <w:rPr>
                  <w:rFonts w:eastAsia="Times New Roman" w:cs="Times New Roman"/>
                  <w:color w:val="000000"/>
                  <w:kern w:val="24"/>
                  <w:szCs w:val="24"/>
                </w:rPr>
                <w:t>6.26 x 10</w:t>
              </w:r>
              <w:r w:rsidR="00A447AA">
                <w:rPr>
                  <w:rFonts w:eastAsia="Times New Roman" w:cs="Times New Roman"/>
                  <w:color w:val="000000"/>
                  <w:kern w:val="24"/>
                  <w:szCs w:val="24"/>
                  <w:vertAlign w:val="superscript"/>
                </w:rPr>
                <w:t>-3</w:t>
              </w:r>
            </w:ins>
            <w:ins w:id="891" w:author="Blair Hu" w:date="2018-01-04T18:25:00Z">
              <w:r>
                <w:rPr>
                  <w:rFonts w:eastAsia="Times New Roman" w:cs="Times New Roman"/>
                  <w:color w:val="000000"/>
                  <w:kern w:val="24"/>
                  <w:szCs w:val="24"/>
                </w:rPr>
                <w:t>)</w:t>
              </w:r>
            </w:ins>
          </w:p>
        </w:tc>
      </w:tr>
      <w:tr w:rsidR="006259F3" w:rsidRPr="006031EE" w:rsidTr="001416DC">
        <w:tblPrEx>
          <w:tblPrExChange w:id="892" w:author="Blair Hu" w:date="2018-01-04T17:57:00Z">
            <w:tblPrEx>
              <w:tblW w:w="8142" w:type="dxa"/>
            </w:tblPrEx>
          </w:tblPrExChange>
        </w:tblPrEx>
        <w:trPr>
          <w:trHeight w:val="18"/>
          <w:jc w:val="center"/>
          <w:trPrChange w:id="893" w:author="Blair Hu" w:date="2018-01-04T17:57:00Z">
            <w:trPr>
              <w:trHeight w:val="20"/>
              <w:jc w:val="center"/>
            </w:trPr>
          </w:trPrChange>
        </w:trPr>
        <w:tc>
          <w:tcPr>
            <w:tcW w:w="1619" w:type="dxa"/>
            <w:gridSpan w:val="2"/>
            <w:tcBorders>
              <w:top w:val="single" w:sz="8" w:space="0" w:color="FFFFFF"/>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tcPrChange w:id="894" w:author="Blair Hu" w:date="2018-01-04T17:57:00Z">
              <w:tcPr>
                <w:tcW w:w="1630" w:type="dxa"/>
                <w:gridSpan w:val="5"/>
                <w:tcBorders>
                  <w:top w:val="single" w:sz="8" w:space="0" w:color="FFFFFF"/>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tcPr>
            </w:tcPrChange>
          </w:tcPr>
          <w:p w:rsidR="006259F3" w:rsidRPr="00750A65" w:rsidRDefault="006259F3" w:rsidP="006259F3">
            <w:pPr>
              <w:spacing w:before="0" w:after="0"/>
              <w:jc w:val="center"/>
              <w:rPr>
                <w:rFonts w:eastAsia="Times New Roman" w:cs="Times New Roman"/>
                <w:b/>
                <w:bCs/>
                <w:color w:val="000000"/>
                <w:kern w:val="24"/>
                <w:sz w:val="20"/>
                <w:szCs w:val="24"/>
              </w:rPr>
            </w:pPr>
          </w:p>
        </w:tc>
        <w:tc>
          <w:tcPr>
            <w:tcW w:w="1619" w:type="dxa"/>
            <w:gridSpan w:val="2"/>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tcPrChange w:id="895" w:author="Blair Hu" w:date="2018-01-04T17:57:00Z">
              <w:tcPr>
                <w:tcW w:w="1626" w:type="dxa"/>
                <w:gridSpan w:val="4"/>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tcPr>
            </w:tcPrChange>
          </w:tcPr>
          <w:p w:rsidR="006259F3" w:rsidRPr="00750A65" w:rsidRDefault="006259F3">
            <w:pPr>
              <w:spacing w:before="0" w:after="0"/>
              <w:rPr>
                <w:ins w:id="896" w:author="Blair Hu" w:date="2018-01-05T12:31:00Z"/>
                <w:rFonts w:eastAsia="Times New Roman" w:cs="Times New Roman"/>
                <w:color w:val="000000"/>
                <w:kern w:val="24"/>
                <w:sz w:val="20"/>
                <w:szCs w:val="24"/>
              </w:rPr>
              <w:pPrChange w:id="897" w:author="Blair Hu" w:date="2018-01-05T12:33:00Z">
                <w:pPr>
                  <w:spacing w:before="0" w:after="0"/>
                  <w:jc w:val="center"/>
                </w:pPr>
              </w:pPrChange>
            </w:pPr>
            <w:ins w:id="898" w:author="Blair Hu" w:date="2018-01-05T12:33:00Z">
              <w:r w:rsidRPr="00750A65">
                <w:rPr>
                  <w:rFonts w:eastAsia="Times New Roman" w:cs="Times New Roman"/>
                  <w:color w:val="000000"/>
                  <w:kern w:val="24"/>
                  <w:sz w:val="20"/>
                  <w:szCs w:val="24"/>
                </w:rPr>
                <w:t>*</w:t>
              </w:r>
            </w:ins>
            <w:ins w:id="899" w:author="Blair Hu" w:date="2018-01-05T12:32:00Z">
              <w:r w:rsidRPr="00750A65">
                <w:rPr>
                  <w:rFonts w:eastAsia="Times New Roman" w:cs="Times New Roman"/>
                  <w:color w:val="000000"/>
                  <w:kern w:val="24"/>
                  <w:sz w:val="20"/>
                  <w:szCs w:val="24"/>
                </w:rPr>
                <w:t>α = 0.05/1</w:t>
              </w:r>
            </w:ins>
            <w:r>
              <w:rPr>
                <w:rFonts w:eastAsia="Times New Roman" w:cs="Times New Roman"/>
                <w:color w:val="000000"/>
                <w:kern w:val="24"/>
                <w:sz w:val="20"/>
                <w:szCs w:val="24"/>
              </w:rPr>
              <w:t>6</w:t>
            </w:r>
          </w:p>
          <w:p w:rsidR="006259F3" w:rsidRPr="00750A65" w:rsidRDefault="006259F3" w:rsidP="006259F3">
            <w:pPr>
              <w:spacing w:before="0" w:after="0"/>
              <w:jc w:val="center"/>
              <w:rPr>
                <w:rFonts w:eastAsia="Times New Roman" w:cs="Times New Roman"/>
                <w:color w:val="000000"/>
                <w:kern w:val="24"/>
                <w:sz w:val="20"/>
                <w:szCs w:val="24"/>
              </w:rPr>
            </w:pPr>
          </w:p>
        </w:tc>
        <w:tc>
          <w:tcPr>
            <w:tcW w:w="1621" w:type="dxa"/>
            <w:gridSpan w:val="2"/>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tcPrChange w:id="900" w:author="Blair Hu" w:date="2018-01-04T17:57:00Z">
              <w:tcPr>
                <w:tcW w:w="1630" w:type="dxa"/>
                <w:gridSpan w:val="4"/>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tcPr>
            </w:tcPrChange>
          </w:tcPr>
          <w:p w:rsidR="006259F3" w:rsidRPr="00B2581E" w:rsidRDefault="006259F3" w:rsidP="006259F3">
            <w:pPr>
              <w:spacing w:before="0" w:after="0"/>
              <w:jc w:val="center"/>
              <w:rPr>
                <w:rFonts w:eastAsia="Times New Roman" w:cs="Times New Roman"/>
                <w:color w:val="000000"/>
                <w:kern w:val="24"/>
                <w:sz w:val="16"/>
                <w:szCs w:val="24"/>
              </w:rPr>
            </w:pPr>
          </w:p>
        </w:tc>
        <w:tc>
          <w:tcPr>
            <w:tcW w:w="1616" w:type="dxa"/>
            <w:gridSpan w:val="2"/>
            <w:tcBorders>
              <w:top w:val="single" w:sz="8" w:space="0" w:color="FFFFFF"/>
              <w:left w:val="single" w:sz="8" w:space="0" w:color="FFFFFF"/>
              <w:bottom w:val="single" w:sz="8" w:space="0" w:color="FFFFFF"/>
              <w:right w:val="single" w:sz="8" w:space="0" w:color="FFFFFF"/>
            </w:tcBorders>
            <w:tcPrChange w:id="901" w:author="Blair Hu" w:date="2018-01-04T17:57:00Z">
              <w:tcPr>
                <w:tcW w:w="1628" w:type="dxa"/>
                <w:gridSpan w:val="4"/>
                <w:tcBorders>
                  <w:top w:val="single" w:sz="8" w:space="0" w:color="FFFFFF"/>
                  <w:left w:val="single" w:sz="8" w:space="0" w:color="FFFFFF"/>
                  <w:bottom w:val="single" w:sz="8" w:space="0" w:color="FFFFFF"/>
                  <w:right w:val="single" w:sz="8" w:space="0" w:color="FFFFFF"/>
                </w:tcBorders>
              </w:tcPr>
            </w:tcPrChange>
          </w:tcPr>
          <w:p w:rsidR="006259F3" w:rsidRPr="006259F3" w:rsidRDefault="006259F3" w:rsidP="006259F3">
            <w:pPr>
              <w:spacing w:before="0" w:after="0"/>
              <w:jc w:val="center"/>
              <w:rPr>
                <w:rFonts w:eastAsia="Times New Roman" w:cs="Times New Roman"/>
                <w:color w:val="000000"/>
                <w:kern w:val="24"/>
                <w:sz w:val="20"/>
                <w:szCs w:val="24"/>
              </w:rPr>
            </w:pPr>
            <w:r w:rsidRPr="006259F3">
              <w:rPr>
                <w:rFonts w:eastAsia="Times New Roman" w:cs="Times New Roman"/>
                <w:i/>
                <w:color w:val="000000"/>
                <w:kern w:val="24"/>
                <w:sz w:val="20"/>
                <w:szCs w:val="24"/>
              </w:rPr>
              <w:t>p</w:t>
            </w:r>
            <w:r w:rsidRPr="006259F3">
              <w:rPr>
                <w:rFonts w:eastAsia="Times New Roman" w:cs="Times New Roman"/>
                <w:color w:val="000000"/>
                <w:kern w:val="24"/>
                <w:sz w:val="20"/>
                <w:szCs w:val="24"/>
              </w:rPr>
              <w:t>-value</w:t>
            </w:r>
          </w:p>
        </w:tc>
        <w:tc>
          <w:tcPr>
            <w:tcW w:w="1623" w:type="dxa"/>
            <w:gridSpan w:val="2"/>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tcPrChange w:id="902" w:author="Blair Hu" w:date="2018-01-04T17:57:00Z">
              <w:tcPr>
                <w:tcW w:w="1628" w:type="dxa"/>
                <w:gridSpan w:val="2"/>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tcPr>
            </w:tcPrChange>
          </w:tcPr>
          <w:p w:rsidR="006259F3" w:rsidRPr="006259F3" w:rsidRDefault="006259F3" w:rsidP="006259F3">
            <w:pPr>
              <w:spacing w:before="0" w:after="0"/>
              <w:jc w:val="center"/>
              <w:rPr>
                <w:rFonts w:eastAsia="Times New Roman" w:cs="Times New Roman"/>
                <w:color w:val="000000"/>
                <w:kern w:val="24"/>
                <w:sz w:val="20"/>
                <w:szCs w:val="24"/>
              </w:rPr>
            </w:pPr>
          </w:p>
        </w:tc>
        <w:tc>
          <w:tcPr>
            <w:tcW w:w="1622" w:type="dxa"/>
            <w:gridSpan w:val="2"/>
            <w:tcBorders>
              <w:top w:val="single" w:sz="8" w:space="0" w:color="FFFFFF"/>
              <w:left w:val="single" w:sz="8" w:space="0" w:color="FFFFFF"/>
              <w:bottom w:val="single" w:sz="8" w:space="0" w:color="FFFFFF"/>
              <w:right w:val="single" w:sz="8" w:space="0" w:color="FFFFFF"/>
            </w:tcBorders>
            <w:tcPrChange w:id="903" w:author="Blair Hu" w:date="2018-01-04T17:57:00Z">
              <w:tcPr>
                <w:tcW w:w="1628" w:type="dxa"/>
                <w:gridSpan w:val="4"/>
                <w:tcBorders>
                  <w:top w:val="single" w:sz="8" w:space="0" w:color="FFFFFF"/>
                  <w:left w:val="single" w:sz="8" w:space="0" w:color="FFFFFF"/>
                  <w:bottom w:val="single" w:sz="8" w:space="0" w:color="FFFFFF"/>
                  <w:right w:val="single" w:sz="8" w:space="0" w:color="FFFFFF"/>
                </w:tcBorders>
              </w:tcPr>
            </w:tcPrChange>
          </w:tcPr>
          <w:p w:rsidR="006259F3" w:rsidRPr="006259F3" w:rsidRDefault="006259F3" w:rsidP="006259F3">
            <w:pPr>
              <w:spacing w:before="0" w:after="0"/>
              <w:jc w:val="center"/>
              <w:rPr>
                <w:rFonts w:eastAsia="Times New Roman" w:cs="Times New Roman"/>
                <w:color w:val="000000"/>
                <w:kern w:val="24"/>
                <w:sz w:val="20"/>
                <w:szCs w:val="24"/>
              </w:rPr>
            </w:pPr>
            <w:r w:rsidRPr="006259F3">
              <w:rPr>
                <w:rFonts w:eastAsia="Times New Roman" w:cs="Times New Roman"/>
                <w:i/>
                <w:color w:val="000000"/>
                <w:kern w:val="24"/>
                <w:sz w:val="20"/>
                <w:szCs w:val="24"/>
              </w:rPr>
              <w:t>p</w:t>
            </w:r>
            <w:r w:rsidRPr="006259F3">
              <w:rPr>
                <w:rFonts w:eastAsia="Times New Roman" w:cs="Times New Roman"/>
                <w:color w:val="000000"/>
                <w:kern w:val="24"/>
                <w:sz w:val="20"/>
                <w:szCs w:val="24"/>
              </w:rPr>
              <w:t>-value</w:t>
            </w:r>
          </w:p>
        </w:tc>
      </w:tr>
      <w:tr w:rsidR="006259F3" w:rsidRPr="006031EE" w:rsidTr="001416DC">
        <w:trPr>
          <w:trHeight w:val="175"/>
          <w:jc w:val="center"/>
          <w:trPrChange w:id="904" w:author="Blair Hu" w:date="2018-01-04T17:57:00Z">
            <w:trPr>
              <w:gridAfter w:val="0"/>
              <w:trHeight w:val="187"/>
              <w:jc w:val="center"/>
            </w:trPr>
          </w:trPrChange>
        </w:trPr>
        <w:tc>
          <w:tcPr>
            <w:tcW w:w="1619" w:type="dxa"/>
            <w:gridSpan w:val="2"/>
            <w:tcBorders>
              <w:top w:val="single" w:sz="8" w:space="0" w:color="FFFFFF"/>
              <w:left w:val="single" w:sz="8" w:space="0" w:color="FFFFFF"/>
              <w:bottom w:val="single" w:sz="24" w:space="0" w:color="FFFFFF"/>
              <w:right w:val="single" w:sz="8" w:space="0" w:color="FFFFFF"/>
            </w:tcBorders>
            <w:shd w:val="clear" w:color="auto" w:fill="FFFFFF"/>
            <w:tcMar>
              <w:top w:w="72" w:type="dxa"/>
              <w:left w:w="144" w:type="dxa"/>
              <w:bottom w:w="72" w:type="dxa"/>
              <w:right w:w="144" w:type="dxa"/>
            </w:tcMar>
            <w:hideMark/>
            <w:tcPrChange w:id="905" w:author="Blair Hu" w:date="2018-01-04T17:57:00Z">
              <w:tcPr>
                <w:tcW w:w="1627" w:type="dxa"/>
                <w:gridSpan w:val="4"/>
                <w:tcBorders>
                  <w:top w:val="single" w:sz="8" w:space="0" w:color="FFFFFF"/>
                  <w:left w:val="single" w:sz="8" w:space="0" w:color="FFFFFF"/>
                  <w:bottom w:val="single" w:sz="24" w:space="0" w:color="FFFFFF"/>
                  <w:right w:val="single" w:sz="8" w:space="0" w:color="FFFFFF"/>
                </w:tcBorders>
                <w:shd w:val="clear" w:color="auto" w:fill="FFFFFF"/>
                <w:tcMar>
                  <w:top w:w="72" w:type="dxa"/>
                  <w:left w:w="144" w:type="dxa"/>
                  <w:bottom w:w="72" w:type="dxa"/>
                  <w:right w:w="144" w:type="dxa"/>
                </w:tcMar>
                <w:hideMark/>
              </w:tcPr>
            </w:tcPrChange>
          </w:tcPr>
          <w:p w:rsidR="006259F3" w:rsidRPr="006031EE" w:rsidRDefault="006259F3" w:rsidP="006259F3">
            <w:pPr>
              <w:spacing w:before="0" w:after="0"/>
              <w:rPr>
                <w:rFonts w:eastAsia="Times New Roman" w:cs="Times New Roman"/>
                <w:sz w:val="20"/>
                <w:szCs w:val="24"/>
              </w:rPr>
            </w:pPr>
          </w:p>
        </w:tc>
        <w:tc>
          <w:tcPr>
            <w:tcW w:w="8101" w:type="dxa"/>
            <w:gridSpan w:val="10"/>
            <w:tcBorders>
              <w:top w:val="single" w:sz="8" w:space="0" w:color="FFFFFF"/>
              <w:left w:val="single" w:sz="8" w:space="0" w:color="FFFFFF"/>
              <w:bottom w:val="single" w:sz="24" w:space="0" w:color="FFFFFF"/>
              <w:right w:val="single" w:sz="8" w:space="0" w:color="FFFFFF"/>
            </w:tcBorders>
            <w:shd w:val="clear" w:color="auto" w:fill="000000"/>
            <w:tcPrChange w:id="906" w:author="Blair Hu" w:date="2018-01-04T17:57:00Z">
              <w:tcPr>
                <w:tcW w:w="8130" w:type="dxa"/>
                <w:gridSpan w:val="18"/>
                <w:tcBorders>
                  <w:top w:val="single" w:sz="8" w:space="0" w:color="FFFFFF"/>
                  <w:left w:val="single" w:sz="8" w:space="0" w:color="FFFFFF"/>
                  <w:bottom w:val="single" w:sz="24" w:space="0" w:color="FFFFFF"/>
                  <w:right w:val="single" w:sz="8" w:space="0" w:color="FFFFFF"/>
                </w:tcBorders>
                <w:shd w:val="clear" w:color="auto" w:fill="000000"/>
              </w:tcPr>
            </w:tcPrChange>
          </w:tcPr>
          <w:p w:rsidR="006259F3" w:rsidRDefault="006259F3" w:rsidP="006259F3">
            <w:pPr>
              <w:spacing w:before="0" w:after="0"/>
              <w:jc w:val="center"/>
              <w:rPr>
                <w:rFonts w:eastAsia="Times New Roman" w:cs="Times New Roman"/>
                <w:b/>
                <w:bCs/>
                <w:color w:val="FFFFFF"/>
                <w:kern w:val="24"/>
                <w:szCs w:val="24"/>
              </w:rPr>
            </w:pPr>
            <w:r>
              <w:rPr>
                <w:rFonts w:eastAsia="Times New Roman" w:cs="Times New Roman"/>
                <w:b/>
                <w:bCs/>
                <w:color w:val="FFFFFF"/>
                <w:kern w:val="24"/>
                <w:szCs w:val="24"/>
              </w:rPr>
              <w:t>Steady-State</w:t>
            </w:r>
            <w:r w:rsidRPr="006031EE">
              <w:rPr>
                <w:rFonts w:eastAsia="Times New Roman" w:cs="Times New Roman"/>
                <w:b/>
                <w:bCs/>
                <w:color w:val="FFFFFF"/>
                <w:kern w:val="24"/>
                <w:szCs w:val="24"/>
              </w:rPr>
              <w:t xml:space="preserve"> (%)</w:t>
            </w:r>
          </w:p>
        </w:tc>
      </w:tr>
      <w:tr w:rsidR="006259F3" w:rsidRPr="006031EE" w:rsidTr="00820912">
        <w:trPr>
          <w:trHeight w:val="175"/>
          <w:jc w:val="center"/>
        </w:trPr>
        <w:tc>
          <w:tcPr>
            <w:tcW w:w="1619" w:type="dxa"/>
            <w:gridSpan w:val="2"/>
            <w:tcBorders>
              <w:top w:val="single" w:sz="24" w:space="0" w:color="FFFFFF"/>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
          <w:p w:rsidR="006259F3" w:rsidRPr="006031EE" w:rsidRDefault="006259F3" w:rsidP="006259F3">
            <w:pPr>
              <w:spacing w:before="0" w:after="0"/>
              <w:rPr>
                <w:rFonts w:ascii="Arial" w:eastAsia="Times New Roman" w:hAnsi="Arial" w:cs="Arial"/>
                <w:sz w:val="36"/>
                <w:szCs w:val="36"/>
              </w:rPr>
            </w:pPr>
          </w:p>
        </w:tc>
        <w:tc>
          <w:tcPr>
            <w:tcW w:w="1619" w:type="dxa"/>
            <w:gridSpan w:val="2"/>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6259F3" w:rsidRPr="006031EE" w:rsidRDefault="006259F3" w:rsidP="00820912">
            <w:pPr>
              <w:spacing w:before="0" w:after="0"/>
              <w:jc w:val="center"/>
              <w:rPr>
                <w:rFonts w:ascii="Arial" w:eastAsia="Times New Roman" w:hAnsi="Arial" w:cs="Arial"/>
                <w:sz w:val="36"/>
                <w:szCs w:val="36"/>
              </w:rPr>
            </w:pPr>
            <w:r w:rsidRPr="006031EE">
              <w:rPr>
                <w:rFonts w:eastAsia="Times New Roman" w:cs="Times New Roman"/>
                <w:b/>
                <w:bCs/>
                <w:color w:val="000000"/>
                <w:kern w:val="24"/>
                <w:szCs w:val="24"/>
              </w:rPr>
              <w:t>Ipsi. (I)</w:t>
            </w:r>
          </w:p>
        </w:tc>
        <w:tc>
          <w:tcPr>
            <w:tcW w:w="3237" w:type="dxa"/>
            <w:gridSpan w:val="4"/>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6259F3" w:rsidRPr="006031EE" w:rsidDel="009B7C5D" w:rsidRDefault="006259F3" w:rsidP="00820912">
            <w:pPr>
              <w:spacing w:before="0" w:after="0"/>
              <w:jc w:val="center"/>
              <w:rPr>
                <w:del w:id="907" w:author="Blair Hu" w:date="2018-01-04T18:21:00Z"/>
                <w:rFonts w:ascii="Arial" w:eastAsia="Times New Roman" w:hAnsi="Arial" w:cs="Arial"/>
                <w:sz w:val="36"/>
                <w:szCs w:val="36"/>
              </w:rPr>
            </w:pPr>
            <w:r w:rsidRPr="006031EE">
              <w:rPr>
                <w:rFonts w:eastAsia="Times New Roman" w:cs="Times New Roman"/>
                <w:b/>
                <w:bCs/>
                <w:color w:val="000000"/>
                <w:kern w:val="24"/>
                <w:szCs w:val="24"/>
              </w:rPr>
              <w:t>Contra. (C)</w:t>
            </w:r>
          </w:p>
          <w:p w:rsidR="006259F3" w:rsidRPr="005A1CA8" w:rsidRDefault="006259F3" w:rsidP="00820912">
            <w:pPr>
              <w:spacing w:before="0" w:after="0"/>
              <w:jc w:val="center"/>
              <w:rPr>
                <w:rFonts w:eastAsia="Times New Roman" w:cs="Times New Roman"/>
                <w:b/>
                <w:bCs/>
                <w:color w:val="000000"/>
                <w:kern w:val="24"/>
                <w:szCs w:val="24"/>
              </w:rPr>
            </w:pPr>
          </w:p>
        </w:tc>
        <w:tc>
          <w:tcPr>
            <w:tcW w:w="3245" w:type="dxa"/>
            <w:gridSpan w:val="4"/>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6259F3" w:rsidRPr="006031EE" w:rsidDel="009B7C5D" w:rsidRDefault="006259F3" w:rsidP="00820912">
            <w:pPr>
              <w:spacing w:before="0" w:after="0"/>
              <w:jc w:val="center"/>
              <w:rPr>
                <w:del w:id="908" w:author="Blair Hu" w:date="2018-01-04T18:22:00Z"/>
                <w:rFonts w:ascii="Arial" w:eastAsia="Times New Roman" w:hAnsi="Arial" w:cs="Arial"/>
                <w:sz w:val="36"/>
                <w:szCs w:val="36"/>
              </w:rPr>
            </w:pPr>
            <w:r w:rsidRPr="006031EE">
              <w:rPr>
                <w:rFonts w:eastAsia="Times New Roman" w:cs="Times New Roman"/>
                <w:b/>
                <w:bCs/>
                <w:color w:val="000000"/>
                <w:kern w:val="24"/>
                <w:szCs w:val="24"/>
              </w:rPr>
              <w:t>Bilat. (B)</w:t>
            </w:r>
          </w:p>
          <w:p w:rsidR="006259F3" w:rsidRPr="005A1CA8" w:rsidRDefault="006259F3" w:rsidP="00820912">
            <w:pPr>
              <w:spacing w:before="0" w:after="0"/>
              <w:jc w:val="center"/>
              <w:rPr>
                <w:rFonts w:eastAsia="Times New Roman" w:cs="Times New Roman"/>
                <w:b/>
                <w:bCs/>
                <w:color w:val="000000"/>
                <w:kern w:val="24"/>
                <w:szCs w:val="24"/>
              </w:rPr>
            </w:pPr>
          </w:p>
        </w:tc>
      </w:tr>
      <w:tr w:rsidR="006259F3" w:rsidRPr="006031EE" w:rsidTr="001416DC">
        <w:tblPrEx>
          <w:tblPrExChange w:id="909" w:author="Blair Hu" w:date="2018-01-04T17:58:00Z">
            <w:tblPrEx>
              <w:tblW w:w="8142" w:type="dxa"/>
            </w:tblPrEx>
          </w:tblPrExChange>
        </w:tblPrEx>
        <w:trPr>
          <w:trHeight w:val="175"/>
          <w:jc w:val="center"/>
          <w:trPrChange w:id="910" w:author="Blair Hu" w:date="2018-01-04T17:58:00Z">
            <w:trPr>
              <w:trHeight w:val="187"/>
              <w:jc w:val="center"/>
            </w:trPr>
          </w:trPrChange>
        </w:trPr>
        <w:tc>
          <w:tcPr>
            <w:tcW w:w="1619" w:type="dxa"/>
            <w:gridSpan w:val="2"/>
            <w:tcBorders>
              <w:top w:val="single" w:sz="8" w:space="0" w:color="FFFFFF"/>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Change w:id="911" w:author="Blair Hu" w:date="2018-01-04T17:58:00Z">
              <w:tcPr>
                <w:tcW w:w="1630" w:type="dxa"/>
                <w:gridSpan w:val="5"/>
                <w:tcBorders>
                  <w:top w:val="single" w:sz="8" w:space="0" w:color="FFFFFF"/>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
            </w:tcPrChange>
          </w:tcPr>
          <w:p w:rsidR="006259F3" w:rsidRPr="006031EE" w:rsidRDefault="006259F3" w:rsidP="006259F3">
            <w:pPr>
              <w:spacing w:before="0" w:after="0"/>
              <w:jc w:val="center"/>
              <w:rPr>
                <w:rFonts w:ascii="Arial" w:eastAsia="Times New Roman" w:hAnsi="Arial" w:cs="Arial"/>
                <w:sz w:val="36"/>
                <w:szCs w:val="36"/>
              </w:rPr>
            </w:pPr>
            <w:r w:rsidRPr="006031EE">
              <w:rPr>
                <w:rFonts w:eastAsia="Times New Roman" w:cs="Times New Roman"/>
                <w:b/>
                <w:bCs/>
                <w:color w:val="000000"/>
                <w:kern w:val="24"/>
                <w:szCs w:val="24"/>
              </w:rPr>
              <w:t>EMG</w:t>
            </w:r>
          </w:p>
        </w:tc>
        <w:tc>
          <w:tcPr>
            <w:tcW w:w="1619" w:type="dxa"/>
            <w:gridSpan w:val="2"/>
            <w:tcBorders>
              <w:top w:val="single" w:sz="8" w:space="0" w:color="FFFFFF"/>
              <w:left w:val="single" w:sz="8" w:space="0" w:color="FFFFFF"/>
              <w:bottom w:val="single" w:sz="24" w:space="0" w:color="FFFFFF"/>
              <w:right w:val="single" w:sz="8" w:space="0" w:color="FFFFFF"/>
            </w:tcBorders>
            <w:shd w:val="clear" w:color="auto" w:fill="F2F2F2"/>
            <w:tcMar>
              <w:top w:w="72" w:type="dxa"/>
              <w:left w:w="144" w:type="dxa"/>
              <w:bottom w:w="72" w:type="dxa"/>
              <w:right w:w="144" w:type="dxa"/>
            </w:tcMar>
            <w:hideMark/>
            <w:tcPrChange w:id="912" w:author="Blair Hu" w:date="2018-01-04T17:58:00Z">
              <w:tcPr>
                <w:tcW w:w="1626" w:type="dxa"/>
                <w:gridSpan w:val="4"/>
                <w:tcBorders>
                  <w:top w:val="single" w:sz="8" w:space="0" w:color="FFFFFF"/>
                  <w:left w:val="single" w:sz="8" w:space="0" w:color="FFFFFF"/>
                  <w:bottom w:val="single" w:sz="24" w:space="0" w:color="FFFFFF"/>
                  <w:right w:val="single" w:sz="8" w:space="0" w:color="FFFFFF"/>
                </w:tcBorders>
                <w:shd w:val="clear" w:color="auto" w:fill="F2F2F2"/>
                <w:tcMar>
                  <w:top w:w="72" w:type="dxa"/>
                  <w:left w:w="144" w:type="dxa"/>
                  <w:bottom w:w="72" w:type="dxa"/>
                  <w:right w:w="144" w:type="dxa"/>
                </w:tcMar>
                <w:hideMark/>
              </w:tcPr>
            </w:tcPrChange>
          </w:tcPr>
          <w:p w:rsidR="006259F3" w:rsidRPr="001F7C6E" w:rsidRDefault="006259F3" w:rsidP="006259F3">
            <w:pPr>
              <w:pStyle w:val="NormalWeb"/>
              <w:spacing w:before="0" w:beforeAutospacing="0" w:after="0" w:afterAutospacing="0"/>
              <w:jc w:val="center"/>
              <w:rPr>
                <w:rFonts w:ascii="Arial" w:hAnsi="Arial" w:cs="Arial"/>
                <w:sz w:val="36"/>
                <w:szCs w:val="36"/>
              </w:rPr>
            </w:pPr>
            <w:r w:rsidRPr="001F7C6E">
              <w:rPr>
                <w:kern w:val="24"/>
              </w:rPr>
              <w:t>6.61 [0.41]</w:t>
            </w:r>
          </w:p>
        </w:tc>
        <w:tc>
          <w:tcPr>
            <w:tcW w:w="1621" w:type="dxa"/>
            <w:gridSpan w:val="2"/>
            <w:tcBorders>
              <w:top w:val="single" w:sz="8" w:space="0" w:color="FFFFFF"/>
              <w:left w:val="single" w:sz="8" w:space="0" w:color="FFFFFF"/>
              <w:bottom w:val="single" w:sz="24" w:space="0" w:color="FFFFFF"/>
              <w:right w:val="single" w:sz="8" w:space="0" w:color="FFFFFF"/>
            </w:tcBorders>
            <w:shd w:val="clear" w:color="auto" w:fill="F2F2F2"/>
            <w:tcMar>
              <w:top w:w="72" w:type="dxa"/>
              <w:left w:w="144" w:type="dxa"/>
              <w:bottom w:w="72" w:type="dxa"/>
              <w:right w:w="144" w:type="dxa"/>
            </w:tcMar>
            <w:hideMark/>
            <w:tcPrChange w:id="913" w:author="Blair Hu" w:date="2018-01-04T17:58:00Z">
              <w:tcPr>
                <w:tcW w:w="1630" w:type="dxa"/>
                <w:gridSpan w:val="4"/>
                <w:tcBorders>
                  <w:top w:val="single" w:sz="8" w:space="0" w:color="FFFFFF"/>
                  <w:left w:val="single" w:sz="8" w:space="0" w:color="FFFFFF"/>
                  <w:bottom w:val="single" w:sz="24" w:space="0" w:color="FFFFFF"/>
                  <w:right w:val="single" w:sz="8" w:space="0" w:color="FFFFFF"/>
                </w:tcBorders>
                <w:shd w:val="clear" w:color="auto" w:fill="F2F2F2"/>
                <w:tcMar>
                  <w:top w:w="72" w:type="dxa"/>
                  <w:left w:w="144" w:type="dxa"/>
                  <w:bottom w:w="72" w:type="dxa"/>
                  <w:right w:w="144" w:type="dxa"/>
                </w:tcMar>
                <w:hideMark/>
              </w:tcPr>
            </w:tcPrChange>
          </w:tcPr>
          <w:p w:rsidR="006259F3" w:rsidRPr="001F7C6E" w:rsidRDefault="006259F3" w:rsidP="006259F3">
            <w:pPr>
              <w:pStyle w:val="NormalWeb"/>
              <w:spacing w:before="0" w:beforeAutospacing="0" w:after="0" w:afterAutospacing="0"/>
              <w:jc w:val="center"/>
              <w:rPr>
                <w:rFonts w:ascii="Arial" w:hAnsi="Arial" w:cs="Arial"/>
                <w:sz w:val="36"/>
                <w:szCs w:val="36"/>
              </w:rPr>
            </w:pPr>
            <w:r w:rsidRPr="001F7C6E">
              <w:rPr>
                <w:kern w:val="24"/>
              </w:rPr>
              <w:t>6.76 [0.32]</w:t>
            </w:r>
          </w:p>
        </w:tc>
        <w:tc>
          <w:tcPr>
            <w:tcW w:w="1616" w:type="dxa"/>
            <w:gridSpan w:val="2"/>
            <w:tcBorders>
              <w:top w:val="single" w:sz="8" w:space="0" w:color="FFFFFF"/>
              <w:left w:val="single" w:sz="8" w:space="0" w:color="FFFFFF"/>
              <w:bottom w:val="single" w:sz="24" w:space="0" w:color="FFFFFF"/>
              <w:right w:val="single" w:sz="8" w:space="0" w:color="FFFFFF"/>
            </w:tcBorders>
            <w:shd w:val="clear" w:color="auto" w:fill="FFFFFF" w:themeFill="background1"/>
            <w:tcPrChange w:id="914" w:author="Blair Hu" w:date="2018-01-04T17:58:00Z">
              <w:tcPr>
                <w:tcW w:w="1628" w:type="dxa"/>
                <w:gridSpan w:val="4"/>
                <w:tcBorders>
                  <w:top w:val="single" w:sz="8" w:space="0" w:color="FFFFFF"/>
                  <w:left w:val="single" w:sz="8" w:space="0" w:color="FFFFFF"/>
                  <w:bottom w:val="single" w:sz="24" w:space="0" w:color="FFFFFF"/>
                  <w:right w:val="single" w:sz="8" w:space="0" w:color="FFFFFF"/>
                </w:tcBorders>
                <w:shd w:val="clear" w:color="auto" w:fill="F2F2F2"/>
              </w:tcPr>
            </w:tcPrChange>
          </w:tcPr>
          <w:p w:rsidR="006259F3" w:rsidRPr="001F7C6E" w:rsidRDefault="006259F3" w:rsidP="006259F3">
            <w:pPr>
              <w:pStyle w:val="NormalWeb"/>
              <w:spacing w:before="0" w:beforeAutospacing="0" w:after="0" w:afterAutospacing="0"/>
              <w:jc w:val="center"/>
              <w:rPr>
                <w:kern w:val="24"/>
              </w:rPr>
            </w:pPr>
            <w:ins w:id="915" w:author="Blair Hu" w:date="2018-01-04T18:25:00Z">
              <w:r>
                <w:rPr>
                  <w:kern w:val="24"/>
                </w:rPr>
                <w:t>(</w:t>
              </w:r>
            </w:ins>
            <w:ins w:id="916" w:author="Blair Hu" w:date="2018-01-04T18:12:00Z">
              <w:r>
                <w:rPr>
                  <w:kern w:val="24"/>
                </w:rPr>
                <w:t>0.55</w:t>
              </w:r>
            </w:ins>
            <w:ins w:id="917" w:author="Blair Hu" w:date="2018-01-04T18:25:00Z">
              <w:r>
                <w:rPr>
                  <w:kern w:val="24"/>
                </w:rPr>
                <w:t>)</w:t>
              </w:r>
            </w:ins>
          </w:p>
        </w:tc>
        <w:tc>
          <w:tcPr>
            <w:tcW w:w="1623" w:type="dxa"/>
            <w:gridSpan w:val="2"/>
            <w:tcBorders>
              <w:top w:val="single" w:sz="8" w:space="0" w:color="FFFFFF"/>
              <w:left w:val="single" w:sz="8" w:space="0" w:color="FFFFFF"/>
              <w:bottom w:val="single" w:sz="24" w:space="0" w:color="FFFFFF"/>
              <w:right w:val="single" w:sz="8" w:space="0" w:color="FFFFFF"/>
            </w:tcBorders>
            <w:shd w:val="clear" w:color="auto" w:fill="F2F2F2"/>
            <w:tcMar>
              <w:top w:w="72" w:type="dxa"/>
              <w:left w:w="144" w:type="dxa"/>
              <w:bottom w:w="72" w:type="dxa"/>
              <w:right w:w="144" w:type="dxa"/>
            </w:tcMar>
            <w:hideMark/>
            <w:tcPrChange w:id="918" w:author="Blair Hu" w:date="2018-01-04T17:58:00Z">
              <w:tcPr>
                <w:tcW w:w="1628" w:type="dxa"/>
                <w:gridSpan w:val="2"/>
                <w:tcBorders>
                  <w:top w:val="single" w:sz="8" w:space="0" w:color="FFFFFF"/>
                  <w:left w:val="single" w:sz="8" w:space="0" w:color="FFFFFF"/>
                  <w:bottom w:val="single" w:sz="24" w:space="0" w:color="FFFFFF"/>
                  <w:right w:val="single" w:sz="8" w:space="0" w:color="FFFFFF"/>
                </w:tcBorders>
                <w:shd w:val="clear" w:color="auto" w:fill="F2F2F2"/>
                <w:tcMar>
                  <w:top w:w="72" w:type="dxa"/>
                  <w:left w:w="144" w:type="dxa"/>
                  <w:bottom w:w="72" w:type="dxa"/>
                  <w:right w:w="144" w:type="dxa"/>
                </w:tcMar>
                <w:hideMark/>
              </w:tcPr>
            </w:tcPrChange>
          </w:tcPr>
          <w:p w:rsidR="006259F3" w:rsidRPr="001F7C6E" w:rsidRDefault="006259F3" w:rsidP="006259F3">
            <w:pPr>
              <w:pStyle w:val="NormalWeb"/>
              <w:spacing w:before="0" w:beforeAutospacing="0" w:after="0" w:afterAutospacing="0"/>
              <w:jc w:val="center"/>
              <w:rPr>
                <w:rFonts w:ascii="Arial" w:hAnsi="Arial" w:cs="Arial"/>
                <w:sz w:val="36"/>
                <w:szCs w:val="36"/>
              </w:rPr>
            </w:pPr>
            <w:r w:rsidRPr="001F7C6E">
              <w:rPr>
                <w:kern w:val="24"/>
              </w:rPr>
              <w:t>3.26 [0.22]</w:t>
            </w:r>
            <w:r>
              <w:rPr>
                <w:kern w:val="24"/>
              </w:rPr>
              <w:t>*</w:t>
            </w:r>
          </w:p>
        </w:tc>
        <w:tc>
          <w:tcPr>
            <w:tcW w:w="1622" w:type="dxa"/>
            <w:gridSpan w:val="2"/>
            <w:tcBorders>
              <w:top w:val="single" w:sz="8" w:space="0" w:color="FFFFFF"/>
              <w:left w:val="single" w:sz="8" w:space="0" w:color="FFFFFF"/>
              <w:bottom w:val="single" w:sz="24" w:space="0" w:color="FFFFFF"/>
              <w:right w:val="single" w:sz="8" w:space="0" w:color="FFFFFF"/>
            </w:tcBorders>
            <w:shd w:val="clear" w:color="auto" w:fill="FFFFFF" w:themeFill="background1"/>
            <w:tcPrChange w:id="919" w:author="Blair Hu" w:date="2018-01-04T17:58:00Z">
              <w:tcPr>
                <w:tcW w:w="1628" w:type="dxa"/>
                <w:gridSpan w:val="4"/>
                <w:tcBorders>
                  <w:top w:val="single" w:sz="8" w:space="0" w:color="FFFFFF"/>
                  <w:left w:val="single" w:sz="8" w:space="0" w:color="FFFFFF"/>
                  <w:bottom w:val="single" w:sz="24" w:space="0" w:color="FFFFFF"/>
                  <w:right w:val="single" w:sz="8" w:space="0" w:color="FFFFFF"/>
                </w:tcBorders>
                <w:shd w:val="clear" w:color="auto" w:fill="F2F2F2"/>
              </w:tcPr>
            </w:tcPrChange>
          </w:tcPr>
          <w:p w:rsidR="006259F3" w:rsidRPr="005A1CA8" w:rsidRDefault="006259F3" w:rsidP="006259F3">
            <w:pPr>
              <w:pStyle w:val="NormalWeb"/>
              <w:spacing w:before="0" w:beforeAutospacing="0" w:after="0" w:afterAutospacing="0"/>
              <w:jc w:val="center"/>
              <w:rPr>
                <w:kern w:val="24"/>
              </w:rPr>
            </w:pPr>
            <w:ins w:id="920" w:author="Blair Hu" w:date="2018-01-04T18:25:00Z">
              <w:r>
                <w:rPr>
                  <w:kern w:val="24"/>
                </w:rPr>
                <w:t>(</w:t>
              </w:r>
            </w:ins>
            <w:ins w:id="921" w:author="Blair Hu" w:date="2018-01-04T18:12:00Z">
              <w:r>
                <w:rPr>
                  <w:kern w:val="24"/>
                </w:rPr>
                <w:t>1.89 x 10</w:t>
              </w:r>
              <w:r>
                <w:rPr>
                  <w:kern w:val="24"/>
                  <w:vertAlign w:val="superscript"/>
                </w:rPr>
                <w:t>-6</w:t>
              </w:r>
            </w:ins>
            <w:ins w:id="922" w:author="Blair Hu" w:date="2018-01-04T18:25:00Z">
              <w:r>
                <w:rPr>
                  <w:kern w:val="24"/>
                </w:rPr>
                <w:t>)</w:t>
              </w:r>
            </w:ins>
          </w:p>
        </w:tc>
      </w:tr>
      <w:tr w:rsidR="006259F3" w:rsidRPr="006031EE" w:rsidTr="001416DC">
        <w:tblPrEx>
          <w:tblPrExChange w:id="923" w:author="Blair Hu" w:date="2018-01-04T17:58:00Z">
            <w:tblPrEx>
              <w:tblW w:w="8142" w:type="dxa"/>
            </w:tblPrEx>
          </w:tblPrExChange>
        </w:tblPrEx>
        <w:trPr>
          <w:trHeight w:val="175"/>
          <w:jc w:val="center"/>
          <w:trPrChange w:id="924" w:author="Blair Hu" w:date="2018-01-04T17:58:00Z">
            <w:trPr>
              <w:trHeight w:val="187"/>
              <w:jc w:val="center"/>
            </w:trPr>
          </w:trPrChange>
        </w:trPr>
        <w:tc>
          <w:tcPr>
            <w:tcW w:w="1619" w:type="dxa"/>
            <w:gridSpan w:val="2"/>
            <w:tcBorders>
              <w:top w:val="single" w:sz="8" w:space="0" w:color="FFFFFF"/>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Change w:id="925" w:author="Blair Hu" w:date="2018-01-04T17:58:00Z">
              <w:tcPr>
                <w:tcW w:w="1630" w:type="dxa"/>
                <w:gridSpan w:val="5"/>
                <w:tcBorders>
                  <w:top w:val="single" w:sz="8" w:space="0" w:color="FFFFFF"/>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
            </w:tcPrChange>
          </w:tcPr>
          <w:p w:rsidR="006259F3" w:rsidRPr="006031EE" w:rsidRDefault="006259F3" w:rsidP="006259F3">
            <w:pPr>
              <w:spacing w:before="0" w:after="0"/>
              <w:jc w:val="center"/>
              <w:rPr>
                <w:rFonts w:ascii="Arial" w:eastAsia="Times New Roman" w:hAnsi="Arial" w:cs="Arial"/>
                <w:sz w:val="36"/>
                <w:szCs w:val="36"/>
              </w:rPr>
            </w:pPr>
            <w:r w:rsidRPr="006031EE">
              <w:rPr>
                <w:rFonts w:eastAsia="Times New Roman" w:cs="Times New Roman"/>
                <w:b/>
                <w:bCs/>
                <w:color w:val="000000"/>
                <w:kern w:val="24"/>
                <w:szCs w:val="24"/>
              </w:rPr>
              <w:t>GONIO</w:t>
            </w:r>
          </w:p>
        </w:tc>
        <w:tc>
          <w:tcPr>
            <w:tcW w:w="1619" w:type="dxa"/>
            <w:gridSpan w:val="2"/>
            <w:tcBorders>
              <w:top w:val="single" w:sz="24"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Change w:id="926" w:author="Blair Hu" w:date="2018-01-04T17:58:00Z">
              <w:tcPr>
                <w:tcW w:w="1626" w:type="dxa"/>
                <w:gridSpan w:val="4"/>
                <w:tcBorders>
                  <w:top w:val="single" w:sz="24"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
            </w:tcPrChange>
          </w:tcPr>
          <w:p w:rsidR="006259F3" w:rsidRDefault="006259F3" w:rsidP="006259F3">
            <w:pPr>
              <w:pStyle w:val="NormalWeb"/>
              <w:spacing w:before="0" w:beforeAutospacing="0" w:after="0" w:afterAutospacing="0"/>
              <w:jc w:val="center"/>
              <w:rPr>
                <w:rFonts w:ascii="Arial" w:hAnsi="Arial" w:cs="Arial"/>
                <w:sz w:val="36"/>
                <w:szCs w:val="36"/>
              </w:rPr>
            </w:pPr>
            <w:r>
              <w:rPr>
                <w:color w:val="000000" w:themeColor="dark1"/>
                <w:kern w:val="24"/>
              </w:rPr>
              <w:t>6.59 [0.85]</w:t>
            </w:r>
          </w:p>
        </w:tc>
        <w:tc>
          <w:tcPr>
            <w:tcW w:w="1621" w:type="dxa"/>
            <w:gridSpan w:val="2"/>
            <w:tcBorders>
              <w:top w:val="single" w:sz="24"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Change w:id="927" w:author="Blair Hu" w:date="2018-01-04T17:58:00Z">
              <w:tcPr>
                <w:tcW w:w="1630" w:type="dxa"/>
                <w:gridSpan w:val="4"/>
                <w:tcBorders>
                  <w:top w:val="single" w:sz="24"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
            </w:tcPrChange>
          </w:tcPr>
          <w:p w:rsidR="006259F3" w:rsidRDefault="006259F3" w:rsidP="006259F3">
            <w:pPr>
              <w:pStyle w:val="NormalWeb"/>
              <w:spacing w:before="0" w:beforeAutospacing="0" w:after="0" w:afterAutospacing="0"/>
              <w:jc w:val="center"/>
              <w:rPr>
                <w:rFonts w:ascii="Arial" w:hAnsi="Arial" w:cs="Arial"/>
                <w:sz w:val="36"/>
                <w:szCs w:val="36"/>
              </w:rPr>
            </w:pPr>
            <w:r>
              <w:rPr>
                <w:color w:val="000000" w:themeColor="dark1"/>
                <w:kern w:val="24"/>
              </w:rPr>
              <w:t>7.16 [0.75]</w:t>
            </w:r>
          </w:p>
        </w:tc>
        <w:tc>
          <w:tcPr>
            <w:tcW w:w="1616" w:type="dxa"/>
            <w:gridSpan w:val="2"/>
            <w:tcBorders>
              <w:top w:val="single" w:sz="24" w:space="0" w:color="FFFFFF"/>
              <w:left w:val="single" w:sz="8" w:space="0" w:color="FFFFFF"/>
              <w:bottom w:val="single" w:sz="8" w:space="0" w:color="FFFFFF"/>
              <w:right w:val="single" w:sz="8" w:space="0" w:color="FFFFFF"/>
            </w:tcBorders>
            <w:shd w:val="clear" w:color="auto" w:fill="FFFFFF" w:themeFill="background1"/>
            <w:tcPrChange w:id="928" w:author="Blair Hu" w:date="2018-01-04T17:58:00Z">
              <w:tcPr>
                <w:tcW w:w="1628" w:type="dxa"/>
                <w:gridSpan w:val="4"/>
                <w:tcBorders>
                  <w:top w:val="single" w:sz="24" w:space="0" w:color="FFFFFF"/>
                  <w:left w:val="single" w:sz="8" w:space="0" w:color="FFFFFF"/>
                  <w:bottom w:val="single" w:sz="8" w:space="0" w:color="FFFFFF"/>
                  <w:right w:val="single" w:sz="8" w:space="0" w:color="FFFFFF"/>
                </w:tcBorders>
                <w:shd w:val="clear" w:color="auto" w:fill="F2F2F2"/>
              </w:tcPr>
            </w:tcPrChange>
          </w:tcPr>
          <w:p w:rsidR="006259F3" w:rsidRDefault="006259F3" w:rsidP="006259F3">
            <w:pPr>
              <w:pStyle w:val="NormalWeb"/>
              <w:spacing w:before="0" w:beforeAutospacing="0" w:after="0" w:afterAutospacing="0"/>
              <w:jc w:val="center"/>
              <w:rPr>
                <w:color w:val="000000" w:themeColor="dark1"/>
                <w:kern w:val="24"/>
              </w:rPr>
            </w:pPr>
            <w:ins w:id="929" w:author="Blair Hu" w:date="2018-01-04T18:25:00Z">
              <w:r>
                <w:rPr>
                  <w:color w:val="000000" w:themeColor="dark1"/>
                  <w:kern w:val="24"/>
                </w:rPr>
                <w:t>(</w:t>
              </w:r>
            </w:ins>
            <w:ins w:id="930" w:author="Blair Hu" w:date="2018-01-04T18:11:00Z">
              <w:r>
                <w:rPr>
                  <w:color w:val="000000" w:themeColor="dark1"/>
                  <w:kern w:val="24"/>
                </w:rPr>
                <w:t>0.38</w:t>
              </w:r>
            </w:ins>
            <w:ins w:id="931" w:author="Blair Hu" w:date="2018-01-04T18:25:00Z">
              <w:r>
                <w:rPr>
                  <w:color w:val="000000" w:themeColor="dark1"/>
                  <w:kern w:val="24"/>
                </w:rPr>
                <w:t>)</w:t>
              </w:r>
            </w:ins>
          </w:p>
        </w:tc>
        <w:tc>
          <w:tcPr>
            <w:tcW w:w="1623" w:type="dxa"/>
            <w:gridSpan w:val="2"/>
            <w:tcBorders>
              <w:top w:val="single" w:sz="24"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Change w:id="932" w:author="Blair Hu" w:date="2018-01-04T17:58:00Z">
              <w:tcPr>
                <w:tcW w:w="1628" w:type="dxa"/>
                <w:gridSpan w:val="2"/>
                <w:tcBorders>
                  <w:top w:val="single" w:sz="24"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
            </w:tcPrChange>
          </w:tcPr>
          <w:p w:rsidR="006259F3" w:rsidRDefault="006259F3" w:rsidP="006259F3">
            <w:pPr>
              <w:pStyle w:val="NormalWeb"/>
              <w:spacing w:before="0" w:beforeAutospacing="0" w:after="0" w:afterAutospacing="0"/>
              <w:jc w:val="center"/>
              <w:rPr>
                <w:rFonts w:ascii="Arial" w:hAnsi="Arial" w:cs="Arial"/>
                <w:sz w:val="36"/>
                <w:szCs w:val="36"/>
              </w:rPr>
            </w:pPr>
            <w:r>
              <w:rPr>
                <w:color w:val="000000" w:themeColor="dark1"/>
                <w:kern w:val="24"/>
              </w:rPr>
              <w:t>2.26 [0.38]*</w:t>
            </w:r>
          </w:p>
        </w:tc>
        <w:tc>
          <w:tcPr>
            <w:tcW w:w="1622" w:type="dxa"/>
            <w:gridSpan w:val="2"/>
            <w:tcBorders>
              <w:top w:val="single" w:sz="24" w:space="0" w:color="FFFFFF"/>
              <w:left w:val="single" w:sz="8" w:space="0" w:color="FFFFFF"/>
              <w:bottom w:val="single" w:sz="8" w:space="0" w:color="FFFFFF"/>
              <w:right w:val="single" w:sz="8" w:space="0" w:color="FFFFFF"/>
            </w:tcBorders>
            <w:shd w:val="clear" w:color="auto" w:fill="FFFFFF" w:themeFill="background1"/>
            <w:tcPrChange w:id="933" w:author="Blair Hu" w:date="2018-01-04T17:58:00Z">
              <w:tcPr>
                <w:tcW w:w="1628" w:type="dxa"/>
                <w:gridSpan w:val="4"/>
                <w:tcBorders>
                  <w:top w:val="single" w:sz="24" w:space="0" w:color="FFFFFF"/>
                  <w:left w:val="single" w:sz="8" w:space="0" w:color="FFFFFF"/>
                  <w:bottom w:val="single" w:sz="8" w:space="0" w:color="FFFFFF"/>
                  <w:right w:val="single" w:sz="8" w:space="0" w:color="FFFFFF"/>
                </w:tcBorders>
                <w:shd w:val="clear" w:color="auto" w:fill="F2F2F2"/>
              </w:tcPr>
            </w:tcPrChange>
          </w:tcPr>
          <w:p w:rsidR="006259F3" w:rsidRPr="005A1CA8" w:rsidRDefault="006259F3" w:rsidP="006259F3">
            <w:pPr>
              <w:pStyle w:val="NormalWeb"/>
              <w:spacing w:before="0" w:beforeAutospacing="0" w:after="0" w:afterAutospacing="0"/>
              <w:jc w:val="center"/>
              <w:rPr>
                <w:color w:val="000000" w:themeColor="dark1"/>
                <w:kern w:val="24"/>
              </w:rPr>
            </w:pPr>
            <w:ins w:id="934" w:author="Blair Hu" w:date="2018-01-04T18:25:00Z">
              <w:r>
                <w:rPr>
                  <w:color w:val="000000" w:themeColor="dark1"/>
                  <w:kern w:val="24"/>
                </w:rPr>
                <w:t>(</w:t>
              </w:r>
            </w:ins>
            <w:ins w:id="935" w:author="Blair Hu" w:date="2018-01-04T18:12:00Z">
              <w:r>
                <w:rPr>
                  <w:color w:val="000000" w:themeColor="dark1"/>
                  <w:kern w:val="24"/>
                </w:rPr>
                <w:t>1.21 x 10</w:t>
              </w:r>
              <w:r>
                <w:rPr>
                  <w:color w:val="000000" w:themeColor="dark1"/>
                  <w:kern w:val="24"/>
                  <w:vertAlign w:val="superscript"/>
                </w:rPr>
                <w:t>-5</w:t>
              </w:r>
            </w:ins>
            <w:ins w:id="936" w:author="Blair Hu" w:date="2018-01-04T18:25:00Z">
              <w:r>
                <w:rPr>
                  <w:color w:val="000000" w:themeColor="dark1"/>
                  <w:kern w:val="24"/>
                </w:rPr>
                <w:t>)</w:t>
              </w:r>
            </w:ins>
          </w:p>
        </w:tc>
      </w:tr>
      <w:tr w:rsidR="006259F3" w:rsidRPr="006031EE" w:rsidTr="001416DC">
        <w:tblPrEx>
          <w:tblPrExChange w:id="937" w:author="Blair Hu" w:date="2018-01-04T17:58:00Z">
            <w:tblPrEx>
              <w:tblW w:w="8142" w:type="dxa"/>
            </w:tblPrEx>
          </w:tblPrExChange>
        </w:tblPrEx>
        <w:trPr>
          <w:trHeight w:val="175"/>
          <w:jc w:val="center"/>
          <w:trPrChange w:id="938" w:author="Blair Hu" w:date="2018-01-04T17:58:00Z">
            <w:trPr>
              <w:trHeight w:val="187"/>
              <w:jc w:val="center"/>
            </w:trPr>
          </w:trPrChange>
        </w:trPr>
        <w:tc>
          <w:tcPr>
            <w:tcW w:w="1619" w:type="dxa"/>
            <w:gridSpan w:val="2"/>
            <w:tcBorders>
              <w:top w:val="single" w:sz="8" w:space="0" w:color="FFFFFF"/>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Change w:id="939" w:author="Blair Hu" w:date="2018-01-04T17:58:00Z">
              <w:tcPr>
                <w:tcW w:w="1630" w:type="dxa"/>
                <w:gridSpan w:val="5"/>
                <w:tcBorders>
                  <w:top w:val="single" w:sz="8" w:space="0" w:color="FFFFFF"/>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
            </w:tcPrChange>
          </w:tcPr>
          <w:p w:rsidR="006259F3" w:rsidRPr="006031EE" w:rsidRDefault="006259F3" w:rsidP="006259F3">
            <w:pPr>
              <w:spacing w:before="0" w:after="0"/>
              <w:jc w:val="center"/>
              <w:rPr>
                <w:rFonts w:ascii="Arial" w:eastAsia="Times New Roman" w:hAnsi="Arial" w:cs="Arial"/>
                <w:sz w:val="36"/>
                <w:szCs w:val="36"/>
              </w:rPr>
            </w:pPr>
            <w:r w:rsidRPr="006031EE">
              <w:rPr>
                <w:rFonts w:eastAsia="Times New Roman" w:cs="Times New Roman"/>
                <w:b/>
                <w:bCs/>
                <w:color w:val="000000"/>
                <w:kern w:val="24"/>
                <w:szCs w:val="24"/>
              </w:rPr>
              <w:t>IMU</w:t>
            </w:r>
          </w:p>
        </w:tc>
        <w:tc>
          <w:tcPr>
            <w:tcW w:w="1619" w:type="dxa"/>
            <w:gridSpan w:val="2"/>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Change w:id="940" w:author="Blair Hu" w:date="2018-01-04T17:58:00Z">
              <w:tcPr>
                <w:tcW w:w="1626" w:type="dxa"/>
                <w:gridSpan w:val="4"/>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
            </w:tcPrChange>
          </w:tcPr>
          <w:p w:rsidR="006259F3" w:rsidRDefault="006259F3" w:rsidP="006259F3">
            <w:pPr>
              <w:pStyle w:val="NormalWeb"/>
              <w:spacing w:before="0" w:beforeAutospacing="0" w:after="0" w:afterAutospacing="0"/>
              <w:jc w:val="center"/>
              <w:rPr>
                <w:rFonts w:ascii="Arial" w:hAnsi="Arial" w:cs="Arial"/>
                <w:sz w:val="36"/>
                <w:szCs w:val="36"/>
              </w:rPr>
            </w:pPr>
            <w:r>
              <w:rPr>
                <w:color w:val="000000" w:themeColor="dark1"/>
                <w:kern w:val="24"/>
              </w:rPr>
              <w:t>2.60 [0.31]</w:t>
            </w:r>
          </w:p>
        </w:tc>
        <w:tc>
          <w:tcPr>
            <w:tcW w:w="1621" w:type="dxa"/>
            <w:gridSpan w:val="2"/>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Change w:id="941" w:author="Blair Hu" w:date="2018-01-04T17:58:00Z">
              <w:tcPr>
                <w:tcW w:w="1630" w:type="dxa"/>
                <w:gridSpan w:val="4"/>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
            </w:tcPrChange>
          </w:tcPr>
          <w:p w:rsidR="006259F3" w:rsidRDefault="006259F3" w:rsidP="006259F3">
            <w:pPr>
              <w:pStyle w:val="NormalWeb"/>
              <w:spacing w:before="0" w:beforeAutospacing="0" w:after="0" w:afterAutospacing="0"/>
              <w:jc w:val="center"/>
              <w:rPr>
                <w:rFonts w:ascii="Arial" w:hAnsi="Arial" w:cs="Arial"/>
                <w:sz w:val="36"/>
                <w:szCs w:val="36"/>
              </w:rPr>
            </w:pPr>
            <w:r>
              <w:rPr>
                <w:color w:val="000000" w:themeColor="dark1"/>
                <w:kern w:val="24"/>
              </w:rPr>
              <w:t>2.92 [0.28]</w:t>
            </w:r>
          </w:p>
        </w:tc>
        <w:tc>
          <w:tcPr>
            <w:tcW w:w="1616" w:type="dxa"/>
            <w:gridSpan w:val="2"/>
            <w:tcBorders>
              <w:top w:val="single" w:sz="8" w:space="0" w:color="FFFFFF"/>
              <w:left w:val="single" w:sz="8" w:space="0" w:color="FFFFFF"/>
              <w:bottom w:val="single" w:sz="8" w:space="0" w:color="FFFFFF"/>
              <w:right w:val="single" w:sz="8" w:space="0" w:color="FFFFFF"/>
            </w:tcBorders>
            <w:shd w:val="clear" w:color="auto" w:fill="FFFFFF" w:themeFill="background1"/>
            <w:tcPrChange w:id="942" w:author="Blair Hu" w:date="2018-01-04T17:58:00Z">
              <w:tcPr>
                <w:tcW w:w="1628" w:type="dxa"/>
                <w:gridSpan w:val="4"/>
                <w:tcBorders>
                  <w:top w:val="single" w:sz="8" w:space="0" w:color="FFFFFF"/>
                  <w:left w:val="single" w:sz="8" w:space="0" w:color="FFFFFF"/>
                  <w:bottom w:val="single" w:sz="8" w:space="0" w:color="FFFFFF"/>
                  <w:right w:val="single" w:sz="8" w:space="0" w:color="FFFFFF"/>
                </w:tcBorders>
                <w:shd w:val="clear" w:color="auto" w:fill="F2F2F2"/>
              </w:tcPr>
            </w:tcPrChange>
          </w:tcPr>
          <w:p w:rsidR="006259F3" w:rsidRDefault="006259F3" w:rsidP="006259F3">
            <w:pPr>
              <w:pStyle w:val="NormalWeb"/>
              <w:spacing w:before="0" w:beforeAutospacing="0" w:after="0" w:afterAutospacing="0"/>
              <w:jc w:val="center"/>
              <w:rPr>
                <w:color w:val="000000" w:themeColor="dark1"/>
                <w:kern w:val="24"/>
              </w:rPr>
            </w:pPr>
            <w:ins w:id="943" w:author="Blair Hu" w:date="2018-01-04T18:25:00Z">
              <w:r>
                <w:rPr>
                  <w:color w:val="000000" w:themeColor="dark1"/>
                  <w:kern w:val="24"/>
                </w:rPr>
                <w:t>(</w:t>
              </w:r>
            </w:ins>
            <w:ins w:id="944" w:author="Blair Hu" w:date="2018-01-04T18:11:00Z">
              <w:r>
                <w:rPr>
                  <w:color w:val="000000" w:themeColor="dark1"/>
                  <w:kern w:val="24"/>
                </w:rPr>
                <w:t>0.13</w:t>
              </w:r>
            </w:ins>
            <w:ins w:id="945" w:author="Blair Hu" w:date="2018-01-04T18:25:00Z">
              <w:r>
                <w:rPr>
                  <w:color w:val="000000" w:themeColor="dark1"/>
                  <w:kern w:val="24"/>
                </w:rPr>
                <w:t>)</w:t>
              </w:r>
            </w:ins>
          </w:p>
        </w:tc>
        <w:tc>
          <w:tcPr>
            <w:tcW w:w="1623" w:type="dxa"/>
            <w:gridSpan w:val="2"/>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Change w:id="946" w:author="Blair Hu" w:date="2018-01-04T17:58:00Z">
              <w:tcPr>
                <w:tcW w:w="1628" w:type="dxa"/>
                <w:gridSpan w:val="2"/>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
            </w:tcPrChange>
          </w:tcPr>
          <w:p w:rsidR="006259F3" w:rsidRDefault="006259F3" w:rsidP="006259F3">
            <w:pPr>
              <w:pStyle w:val="NormalWeb"/>
              <w:spacing w:before="0" w:beforeAutospacing="0" w:after="0" w:afterAutospacing="0"/>
              <w:jc w:val="center"/>
              <w:rPr>
                <w:rFonts w:ascii="Arial" w:hAnsi="Arial" w:cs="Arial"/>
                <w:sz w:val="36"/>
                <w:szCs w:val="36"/>
              </w:rPr>
            </w:pPr>
            <w:r>
              <w:rPr>
                <w:color w:val="000000" w:themeColor="dark1"/>
                <w:kern w:val="24"/>
              </w:rPr>
              <w:t>1.33 [0.19]*</w:t>
            </w:r>
          </w:p>
        </w:tc>
        <w:tc>
          <w:tcPr>
            <w:tcW w:w="1622" w:type="dxa"/>
            <w:gridSpan w:val="2"/>
            <w:tcBorders>
              <w:top w:val="single" w:sz="8" w:space="0" w:color="FFFFFF"/>
              <w:left w:val="single" w:sz="8" w:space="0" w:color="FFFFFF"/>
              <w:bottom w:val="single" w:sz="8" w:space="0" w:color="FFFFFF"/>
              <w:right w:val="single" w:sz="8" w:space="0" w:color="FFFFFF"/>
            </w:tcBorders>
            <w:shd w:val="clear" w:color="auto" w:fill="FFFFFF" w:themeFill="background1"/>
            <w:tcPrChange w:id="947" w:author="Blair Hu" w:date="2018-01-04T17:58:00Z">
              <w:tcPr>
                <w:tcW w:w="1628" w:type="dxa"/>
                <w:gridSpan w:val="4"/>
                <w:tcBorders>
                  <w:top w:val="single" w:sz="8" w:space="0" w:color="FFFFFF"/>
                  <w:left w:val="single" w:sz="8" w:space="0" w:color="FFFFFF"/>
                  <w:bottom w:val="single" w:sz="8" w:space="0" w:color="FFFFFF"/>
                  <w:right w:val="single" w:sz="8" w:space="0" w:color="FFFFFF"/>
                </w:tcBorders>
                <w:shd w:val="clear" w:color="auto" w:fill="F2F2F2"/>
              </w:tcPr>
            </w:tcPrChange>
          </w:tcPr>
          <w:p w:rsidR="006259F3" w:rsidRPr="005A1CA8" w:rsidRDefault="006259F3" w:rsidP="006259F3">
            <w:pPr>
              <w:pStyle w:val="NormalWeb"/>
              <w:spacing w:before="0" w:beforeAutospacing="0" w:after="0" w:afterAutospacing="0"/>
              <w:jc w:val="center"/>
              <w:rPr>
                <w:color w:val="000000" w:themeColor="dark1"/>
                <w:kern w:val="24"/>
              </w:rPr>
            </w:pPr>
            <w:ins w:id="948" w:author="Blair Hu" w:date="2018-01-04T18:25:00Z">
              <w:r>
                <w:rPr>
                  <w:color w:val="000000" w:themeColor="dark1"/>
                  <w:kern w:val="24"/>
                </w:rPr>
                <w:t>(</w:t>
              </w:r>
            </w:ins>
            <w:ins w:id="949" w:author="Blair Hu" w:date="2018-01-04T18:12:00Z">
              <w:r>
                <w:rPr>
                  <w:color w:val="000000" w:themeColor="dark1"/>
                  <w:kern w:val="24"/>
                </w:rPr>
                <w:t>3.34 x 10</w:t>
              </w:r>
              <w:r>
                <w:rPr>
                  <w:color w:val="000000" w:themeColor="dark1"/>
                  <w:kern w:val="24"/>
                  <w:vertAlign w:val="superscript"/>
                </w:rPr>
                <w:t>-5</w:t>
              </w:r>
            </w:ins>
            <w:ins w:id="950" w:author="Blair Hu" w:date="2018-01-04T18:25:00Z">
              <w:r>
                <w:rPr>
                  <w:color w:val="000000" w:themeColor="dark1"/>
                  <w:kern w:val="24"/>
                </w:rPr>
                <w:t>)</w:t>
              </w:r>
            </w:ins>
          </w:p>
        </w:tc>
      </w:tr>
      <w:tr w:rsidR="006259F3" w:rsidRPr="006031EE" w:rsidTr="001416DC">
        <w:tblPrEx>
          <w:tblPrExChange w:id="951" w:author="Blair Hu" w:date="2018-01-04T17:58:00Z">
            <w:tblPrEx>
              <w:tblW w:w="8142" w:type="dxa"/>
            </w:tblPrEx>
          </w:tblPrExChange>
        </w:tblPrEx>
        <w:trPr>
          <w:trHeight w:val="175"/>
          <w:jc w:val="center"/>
          <w:trPrChange w:id="952" w:author="Blair Hu" w:date="2018-01-04T17:58:00Z">
            <w:trPr>
              <w:trHeight w:val="187"/>
              <w:jc w:val="center"/>
            </w:trPr>
          </w:trPrChange>
        </w:trPr>
        <w:tc>
          <w:tcPr>
            <w:tcW w:w="1619" w:type="dxa"/>
            <w:gridSpan w:val="2"/>
            <w:tcBorders>
              <w:top w:val="single" w:sz="8" w:space="0" w:color="FFFFFF"/>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Change w:id="953" w:author="Blair Hu" w:date="2018-01-04T17:58:00Z">
              <w:tcPr>
                <w:tcW w:w="1630" w:type="dxa"/>
                <w:gridSpan w:val="5"/>
                <w:tcBorders>
                  <w:top w:val="single" w:sz="8" w:space="0" w:color="FFFFFF"/>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
            </w:tcPrChange>
          </w:tcPr>
          <w:p w:rsidR="006259F3" w:rsidRPr="006031EE" w:rsidRDefault="006259F3" w:rsidP="006259F3">
            <w:pPr>
              <w:spacing w:before="0" w:after="0"/>
              <w:jc w:val="center"/>
              <w:rPr>
                <w:rFonts w:ascii="Arial" w:eastAsia="Times New Roman" w:hAnsi="Arial" w:cs="Arial"/>
                <w:sz w:val="36"/>
                <w:szCs w:val="36"/>
              </w:rPr>
            </w:pPr>
            <w:r w:rsidRPr="006031EE">
              <w:rPr>
                <w:rFonts w:eastAsia="Times New Roman" w:cs="Times New Roman"/>
                <w:b/>
                <w:bCs/>
                <w:color w:val="000000"/>
                <w:kern w:val="24"/>
                <w:szCs w:val="24"/>
              </w:rPr>
              <w:t>ALL-LDA</w:t>
            </w:r>
          </w:p>
        </w:tc>
        <w:tc>
          <w:tcPr>
            <w:tcW w:w="1619" w:type="dxa"/>
            <w:gridSpan w:val="2"/>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Change w:id="954" w:author="Blair Hu" w:date="2018-01-04T17:58:00Z">
              <w:tcPr>
                <w:tcW w:w="1626" w:type="dxa"/>
                <w:gridSpan w:val="4"/>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
            </w:tcPrChange>
          </w:tcPr>
          <w:p w:rsidR="006259F3" w:rsidRDefault="006259F3" w:rsidP="006259F3">
            <w:pPr>
              <w:pStyle w:val="NormalWeb"/>
              <w:spacing w:before="0" w:beforeAutospacing="0" w:after="0" w:afterAutospacing="0"/>
              <w:jc w:val="center"/>
              <w:rPr>
                <w:rFonts w:ascii="Arial" w:hAnsi="Arial" w:cs="Arial"/>
                <w:sz w:val="36"/>
                <w:szCs w:val="36"/>
              </w:rPr>
            </w:pPr>
            <w:r>
              <w:rPr>
                <w:color w:val="000000" w:themeColor="dark1"/>
                <w:kern w:val="24"/>
              </w:rPr>
              <w:t>1.25 [0.19]</w:t>
            </w:r>
          </w:p>
        </w:tc>
        <w:tc>
          <w:tcPr>
            <w:tcW w:w="1621" w:type="dxa"/>
            <w:gridSpan w:val="2"/>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Change w:id="955" w:author="Blair Hu" w:date="2018-01-04T17:58:00Z">
              <w:tcPr>
                <w:tcW w:w="1630" w:type="dxa"/>
                <w:gridSpan w:val="4"/>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
            </w:tcPrChange>
          </w:tcPr>
          <w:p w:rsidR="006259F3" w:rsidRDefault="006259F3" w:rsidP="006259F3">
            <w:pPr>
              <w:pStyle w:val="NormalWeb"/>
              <w:spacing w:before="0" w:beforeAutospacing="0" w:after="0" w:afterAutospacing="0"/>
              <w:jc w:val="center"/>
              <w:rPr>
                <w:rFonts w:ascii="Arial" w:hAnsi="Arial" w:cs="Arial"/>
                <w:sz w:val="36"/>
                <w:szCs w:val="36"/>
              </w:rPr>
            </w:pPr>
            <w:r>
              <w:rPr>
                <w:color w:val="000000" w:themeColor="dark1"/>
                <w:kern w:val="24"/>
              </w:rPr>
              <w:t>1.38 [0.17]</w:t>
            </w:r>
          </w:p>
        </w:tc>
        <w:tc>
          <w:tcPr>
            <w:tcW w:w="1616" w:type="dxa"/>
            <w:gridSpan w:val="2"/>
            <w:tcBorders>
              <w:top w:val="single" w:sz="8" w:space="0" w:color="FFFFFF"/>
              <w:left w:val="single" w:sz="8" w:space="0" w:color="FFFFFF"/>
              <w:bottom w:val="single" w:sz="8" w:space="0" w:color="FFFFFF"/>
              <w:right w:val="single" w:sz="8" w:space="0" w:color="FFFFFF"/>
            </w:tcBorders>
            <w:shd w:val="clear" w:color="auto" w:fill="FFFFFF" w:themeFill="background1"/>
            <w:tcPrChange w:id="956" w:author="Blair Hu" w:date="2018-01-04T17:58:00Z">
              <w:tcPr>
                <w:tcW w:w="1628" w:type="dxa"/>
                <w:gridSpan w:val="4"/>
                <w:tcBorders>
                  <w:top w:val="single" w:sz="8" w:space="0" w:color="FFFFFF"/>
                  <w:left w:val="single" w:sz="8" w:space="0" w:color="FFFFFF"/>
                  <w:bottom w:val="single" w:sz="8" w:space="0" w:color="FFFFFF"/>
                  <w:right w:val="single" w:sz="8" w:space="0" w:color="FFFFFF"/>
                </w:tcBorders>
                <w:shd w:val="clear" w:color="auto" w:fill="F2F2F2"/>
              </w:tcPr>
            </w:tcPrChange>
          </w:tcPr>
          <w:p w:rsidR="006259F3" w:rsidRDefault="006259F3" w:rsidP="006259F3">
            <w:pPr>
              <w:pStyle w:val="NormalWeb"/>
              <w:spacing w:before="0" w:beforeAutospacing="0" w:after="0" w:afterAutospacing="0"/>
              <w:jc w:val="center"/>
              <w:rPr>
                <w:color w:val="000000" w:themeColor="dark1"/>
                <w:kern w:val="24"/>
              </w:rPr>
            </w:pPr>
            <w:ins w:id="957" w:author="Blair Hu" w:date="2018-01-04T18:25:00Z">
              <w:r>
                <w:rPr>
                  <w:color w:val="000000" w:themeColor="dark1"/>
                  <w:kern w:val="24"/>
                </w:rPr>
                <w:t>(</w:t>
              </w:r>
            </w:ins>
            <w:ins w:id="958" w:author="Blair Hu" w:date="2018-01-04T18:13:00Z">
              <w:r>
                <w:rPr>
                  <w:color w:val="000000" w:themeColor="dark1"/>
                  <w:kern w:val="24"/>
                </w:rPr>
                <w:t>0.24</w:t>
              </w:r>
            </w:ins>
            <w:ins w:id="959" w:author="Blair Hu" w:date="2018-01-04T18:25:00Z">
              <w:r>
                <w:rPr>
                  <w:color w:val="000000" w:themeColor="dark1"/>
                  <w:kern w:val="24"/>
                </w:rPr>
                <w:t>)</w:t>
              </w:r>
            </w:ins>
          </w:p>
        </w:tc>
        <w:tc>
          <w:tcPr>
            <w:tcW w:w="1623" w:type="dxa"/>
            <w:gridSpan w:val="2"/>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Change w:id="960" w:author="Blair Hu" w:date="2018-01-04T17:58:00Z">
              <w:tcPr>
                <w:tcW w:w="1628" w:type="dxa"/>
                <w:gridSpan w:val="2"/>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
            </w:tcPrChange>
          </w:tcPr>
          <w:p w:rsidR="006259F3" w:rsidRDefault="006259F3" w:rsidP="006259F3">
            <w:pPr>
              <w:pStyle w:val="NormalWeb"/>
              <w:spacing w:before="0" w:beforeAutospacing="0" w:after="0" w:afterAutospacing="0"/>
              <w:jc w:val="center"/>
              <w:rPr>
                <w:rFonts w:ascii="Arial" w:hAnsi="Arial" w:cs="Arial"/>
                <w:sz w:val="36"/>
                <w:szCs w:val="36"/>
              </w:rPr>
            </w:pPr>
            <w:r>
              <w:rPr>
                <w:color w:val="000000" w:themeColor="dark1"/>
                <w:kern w:val="24"/>
              </w:rPr>
              <w:t>0.76 [0.14]*</w:t>
            </w:r>
          </w:p>
        </w:tc>
        <w:tc>
          <w:tcPr>
            <w:tcW w:w="1622" w:type="dxa"/>
            <w:gridSpan w:val="2"/>
            <w:tcBorders>
              <w:top w:val="single" w:sz="8" w:space="0" w:color="FFFFFF"/>
              <w:left w:val="single" w:sz="8" w:space="0" w:color="FFFFFF"/>
              <w:bottom w:val="single" w:sz="8" w:space="0" w:color="FFFFFF"/>
              <w:right w:val="single" w:sz="8" w:space="0" w:color="FFFFFF"/>
            </w:tcBorders>
            <w:shd w:val="clear" w:color="auto" w:fill="FFFFFF" w:themeFill="background1"/>
            <w:tcPrChange w:id="961" w:author="Blair Hu" w:date="2018-01-04T17:58:00Z">
              <w:tcPr>
                <w:tcW w:w="1628" w:type="dxa"/>
                <w:gridSpan w:val="4"/>
                <w:tcBorders>
                  <w:top w:val="single" w:sz="8" w:space="0" w:color="FFFFFF"/>
                  <w:left w:val="single" w:sz="8" w:space="0" w:color="FFFFFF"/>
                  <w:bottom w:val="single" w:sz="8" w:space="0" w:color="FFFFFF"/>
                  <w:right w:val="single" w:sz="8" w:space="0" w:color="FFFFFF"/>
                </w:tcBorders>
                <w:shd w:val="clear" w:color="auto" w:fill="F2F2F2"/>
              </w:tcPr>
            </w:tcPrChange>
          </w:tcPr>
          <w:p w:rsidR="006259F3" w:rsidRPr="005A1CA8" w:rsidRDefault="006259F3" w:rsidP="006259F3">
            <w:pPr>
              <w:pStyle w:val="NormalWeb"/>
              <w:spacing w:before="0" w:beforeAutospacing="0" w:after="0" w:afterAutospacing="0"/>
              <w:jc w:val="center"/>
              <w:rPr>
                <w:color w:val="000000" w:themeColor="dark1"/>
                <w:kern w:val="24"/>
              </w:rPr>
            </w:pPr>
            <w:ins w:id="962" w:author="Blair Hu" w:date="2018-01-04T18:25:00Z">
              <w:r>
                <w:rPr>
                  <w:color w:val="000000" w:themeColor="dark1"/>
                  <w:kern w:val="24"/>
                </w:rPr>
                <w:t>(</w:t>
              </w:r>
            </w:ins>
            <w:ins w:id="963" w:author="Blair Hu" w:date="2018-01-04T18:13:00Z">
              <w:r>
                <w:rPr>
                  <w:color w:val="000000" w:themeColor="dark1"/>
                  <w:kern w:val="24"/>
                </w:rPr>
                <w:t>6.27 x 10</w:t>
              </w:r>
              <w:r>
                <w:rPr>
                  <w:color w:val="000000" w:themeColor="dark1"/>
                  <w:kern w:val="24"/>
                  <w:vertAlign w:val="superscript"/>
                </w:rPr>
                <w:t>-5</w:t>
              </w:r>
            </w:ins>
            <w:ins w:id="964" w:author="Blair Hu" w:date="2018-01-04T18:25:00Z">
              <w:r>
                <w:rPr>
                  <w:color w:val="000000" w:themeColor="dark1"/>
                  <w:kern w:val="24"/>
                </w:rPr>
                <w:t>)</w:t>
              </w:r>
            </w:ins>
          </w:p>
        </w:tc>
      </w:tr>
      <w:tr w:rsidR="006259F3" w:rsidRPr="006031EE" w:rsidTr="001416DC">
        <w:tblPrEx>
          <w:tblPrExChange w:id="965" w:author="Blair Hu" w:date="2018-01-04T17:58:00Z">
            <w:tblPrEx>
              <w:tblW w:w="8142" w:type="dxa"/>
            </w:tblPrEx>
          </w:tblPrExChange>
        </w:tblPrEx>
        <w:trPr>
          <w:trHeight w:val="175"/>
          <w:jc w:val="center"/>
          <w:trPrChange w:id="966" w:author="Blair Hu" w:date="2018-01-04T17:58:00Z">
            <w:trPr>
              <w:trHeight w:val="187"/>
              <w:jc w:val="center"/>
            </w:trPr>
          </w:trPrChange>
        </w:trPr>
        <w:tc>
          <w:tcPr>
            <w:tcW w:w="1619" w:type="dxa"/>
            <w:gridSpan w:val="2"/>
            <w:tcBorders>
              <w:top w:val="single" w:sz="8" w:space="0" w:color="FFFFFF"/>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Change w:id="967" w:author="Blair Hu" w:date="2018-01-04T17:58:00Z">
              <w:tcPr>
                <w:tcW w:w="1630" w:type="dxa"/>
                <w:gridSpan w:val="5"/>
                <w:tcBorders>
                  <w:top w:val="single" w:sz="8" w:space="0" w:color="FFFFFF"/>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
            </w:tcPrChange>
          </w:tcPr>
          <w:p w:rsidR="006259F3" w:rsidRPr="006031EE" w:rsidRDefault="006259F3" w:rsidP="006259F3">
            <w:pPr>
              <w:spacing w:before="0" w:after="0"/>
              <w:jc w:val="center"/>
              <w:rPr>
                <w:rFonts w:ascii="Arial" w:eastAsia="Times New Roman" w:hAnsi="Arial" w:cs="Arial"/>
                <w:sz w:val="36"/>
                <w:szCs w:val="36"/>
              </w:rPr>
            </w:pPr>
            <w:r w:rsidRPr="006031EE">
              <w:rPr>
                <w:rFonts w:eastAsia="Times New Roman" w:cs="Times New Roman"/>
                <w:b/>
                <w:bCs/>
                <w:color w:val="000000"/>
                <w:kern w:val="24"/>
                <w:szCs w:val="24"/>
              </w:rPr>
              <w:t>ALL-SVM</w:t>
            </w:r>
          </w:p>
        </w:tc>
        <w:tc>
          <w:tcPr>
            <w:tcW w:w="1619" w:type="dxa"/>
            <w:gridSpan w:val="2"/>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Change w:id="968" w:author="Blair Hu" w:date="2018-01-04T17:58:00Z">
              <w:tcPr>
                <w:tcW w:w="1626" w:type="dxa"/>
                <w:gridSpan w:val="4"/>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
            </w:tcPrChange>
          </w:tcPr>
          <w:p w:rsidR="006259F3" w:rsidRDefault="006259F3" w:rsidP="006259F3">
            <w:pPr>
              <w:pStyle w:val="NormalWeb"/>
              <w:spacing w:before="0" w:beforeAutospacing="0" w:after="0" w:afterAutospacing="0"/>
              <w:jc w:val="center"/>
              <w:rPr>
                <w:rFonts w:ascii="Arial" w:hAnsi="Arial" w:cs="Arial"/>
                <w:sz w:val="36"/>
                <w:szCs w:val="36"/>
              </w:rPr>
            </w:pPr>
            <w:r>
              <w:rPr>
                <w:b/>
                <w:bCs/>
                <w:color w:val="000000" w:themeColor="dark1"/>
                <w:kern w:val="24"/>
              </w:rPr>
              <w:t>1.00 [0.17]</w:t>
            </w:r>
          </w:p>
        </w:tc>
        <w:tc>
          <w:tcPr>
            <w:tcW w:w="1621" w:type="dxa"/>
            <w:gridSpan w:val="2"/>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Change w:id="969" w:author="Blair Hu" w:date="2018-01-04T17:58:00Z">
              <w:tcPr>
                <w:tcW w:w="1630" w:type="dxa"/>
                <w:gridSpan w:val="4"/>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
            </w:tcPrChange>
          </w:tcPr>
          <w:p w:rsidR="006259F3" w:rsidRDefault="006259F3" w:rsidP="006259F3">
            <w:pPr>
              <w:pStyle w:val="NormalWeb"/>
              <w:spacing w:before="0" w:beforeAutospacing="0" w:after="0" w:afterAutospacing="0"/>
              <w:jc w:val="center"/>
              <w:rPr>
                <w:rFonts w:ascii="Arial" w:hAnsi="Arial" w:cs="Arial"/>
                <w:sz w:val="36"/>
                <w:szCs w:val="36"/>
              </w:rPr>
            </w:pPr>
            <w:r>
              <w:rPr>
                <w:b/>
                <w:bCs/>
                <w:color w:val="000000" w:themeColor="dark1"/>
                <w:kern w:val="24"/>
              </w:rPr>
              <w:t>1.14 [0.16]</w:t>
            </w:r>
          </w:p>
        </w:tc>
        <w:tc>
          <w:tcPr>
            <w:tcW w:w="1616" w:type="dxa"/>
            <w:gridSpan w:val="2"/>
            <w:tcBorders>
              <w:top w:val="single" w:sz="8" w:space="0" w:color="FFFFFF"/>
              <w:left w:val="single" w:sz="8" w:space="0" w:color="FFFFFF"/>
              <w:bottom w:val="single" w:sz="8" w:space="0" w:color="FFFFFF"/>
              <w:right w:val="single" w:sz="8" w:space="0" w:color="FFFFFF"/>
            </w:tcBorders>
            <w:shd w:val="clear" w:color="auto" w:fill="FFFFFF" w:themeFill="background1"/>
            <w:tcPrChange w:id="970" w:author="Blair Hu" w:date="2018-01-04T17:58:00Z">
              <w:tcPr>
                <w:tcW w:w="1628" w:type="dxa"/>
                <w:gridSpan w:val="4"/>
                <w:tcBorders>
                  <w:top w:val="single" w:sz="8" w:space="0" w:color="FFFFFF"/>
                  <w:left w:val="single" w:sz="8" w:space="0" w:color="FFFFFF"/>
                  <w:bottom w:val="single" w:sz="8" w:space="0" w:color="FFFFFF"/>
                  <w:right w:val="single" w:sz="8" w:space="0" w:color="FFFFFF"/>
                </w:tcBorders>
                <w:shd w:val="clear" w:color="auto" w:fill="F2F2F2"/>
              </w:tcPr>
            </w:tcPrChange>
          </w:tcPr>
          <w:p w:rsidR="006259F3" w:rsidRPr="00D57CF6" w:rsidRDefault="006259F3" w:rsidP="006259F3">
            <w:pPr>
              <w:pStyle w:val="NormalWeb"/>
              <w:spacing w:before="0" w:beforeAutospacing="0" w:after="0" w:afterAutospacing="0"/>
              <w:jc w:val="center"/>
              <w:rPr>
                <w:bCs/>
                <w:color w:val="000000" w:themeColor="dark1"/>
                <w:kern w:val="24"/>
                <w:rPrChange w:id="971" w:author="Blair Hu" w:date="2018-01-04T18:13:00Z">
                  <w:rPr>
                    <w:b/>
                    <w:bCs/>
                    <w:color w:val="000000" w:themeColor="dark1"/>
                    <w:kern w:val="24"/>
                  </w:rPr>
                </w:rPrChange>
              </w:rPr>
            </w:pPr>
            <w:ins w:id="972" w:author="Blair Hu" w:date="2018-01-04T18:25:00Z">
              <w:r>
                <w:rPr>
                  <w:bCs/>
                  <w:color w:val="000000" w:themeColor="dark1"/>
                  <w:kern w:val="24"/>
                </w:rPr>
                <w:t>(</w:t>
              </w:r>
            </w:ins>
            <w:ins w:id="973" w:author="Blair Hu" w:date="2018-01-04T18:13:00Z">
              <w:r w:rsidRPr="00D57CF6">
                <w:rPr>
                  <w:bCs/>
                  <w:color w:val="000000" w:themeColor="dark1"/>
                  <w:kern w:val="24"/>
                  <w:rPrChange w:id="974" w:author="Blair Hu" w:date="2018-01-04T18:13:00Z">
                    <w:rPr>
                      <w:b/>
                      <w:bCs/>
                      <w:color w:val="000000" w:themeColor="dark1"/>
                      <w:kern w:val="24"/>
                    </w:rPr>
                  </w:rPrChange>
                </w:rPr>
                <w:t>0.3</w:t>
              </w:r>
            </w:ins>
            <w:ins w:id="975" w:author="Blair Hu" w:date="2018-01-04T18:15:00Z">
              <w:r>
                <w:rPr>
                  <w:bCs/>
                  <w:color w:val="000000" w:themeColor="dark1"/>
                  <w:kern w:val="24"/>
                </w:rPr>
                <w:t>0</w:t>
              </w:r>
            </w:ins>
            <w:ins w:id="976" w:author="Blair Hu" w:date="2018-01-04T18:25:00Z">
              <w:r>
                <w:rPr>
                  <w:bCs/>
                  <w:color w:val="000000" w:themeColor="dark1"/>
                  <w:kern w:val="24"/>
                </w:rPr>
                <w:t>)</w:t>
              </w:r>
            </w:ins>
          </w:p>
        </w:tc>
        <w:tc>
          <w:tcPr>
            <w:tcW w:w="1623" w:type="dxa"/>
            <w:gridSpan w:val="2"/>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Change w:id="977" w:author="Blair Hu" w:date="2018-01-04T17:58:00Z">
              <w:tcPr>
                <w:tcW w:w="1628" w:type="dxa"/>
                <w:gridSpan w:val="2"/>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
            </w:tcPrChange>
          </w:tcPr>
          <w:p w:rsidR="006259F3" w:rsidRDefault="006259F3" w:rsidP="006259F3">
            <w:pPr>
              <w:pStyle w:val="NormalWeb"/>
              <w:spacing w:before="0" w:beforeAutospacing="0" w:after="0" w:afterAutospacing="0"/>
              <w:jc w:val="center"/>
              <w:rPr>
                <w:rFonts w:ascii="Arial" w:hAnsi="Arial" w:cs="Arial"/>
                <w:sz w:val="36"/>
                <w:szCs w:val="36"/>
              </w:rPr>
            </w:pPr>
            <w:r>
              <w:rPr>
                <w:b/>
                <w:bCs/>
                <w:color w:val="000000" w:themeColor="dark1"/>
                <w:kern w:val="24"/>
              </w:rPr>
              <w:t>0.71 [0.14]</w:t>
            </w:r>
            <w:del w:id="978" w:author="Blair Hu" w:date="2018-01-05T12:17:00Z">
              <w:r w:rsidDel="00C93E6B">
                <w:rPr>
                  <w:b/>
                  <w:bCs/>
                  <w:color w:val="000000" w:themeColor="dark1"/>
                  <w:kern w:val="24"/>
                </w:rPr>
                <w:delText>*</w:delText>
              </w:r>
            </w:del>
          </w:p>
        </w:tc>
        <w:tc>
          <w:tcPr>
            <w:tcW w:w="1622" w:type="dxa"/>
            <w:gridSpan w:val="2"/>
            <w:tcBorders>
              <w:top w:val="single" w:sz="8" w:space="0" w:color="FFFFFF"/>
              <w:left w:val="single" w:sz="8" w:space="0" w:color="FFFFFF"/>
              <w:bottom w:val="single" w:sz="8" w:space="0" w:color="FFFFFF"/>
              <w:right w:val="single" w:sz="8" w:space="0" w:color="FFFFFF"/>
            </w:tcBorders>
            <w:shd w:val="clear" w:color="auto" w:fill="FFFFFF" w:themeFill="background1"/>
            <w:tcPrChange w:id="979" w:author="Blair Hu" w:date="2018-01-04T17:58:00Z">
              <w:tcPr>
                <w:tcW w:w="1628" w:type="dxa"/>
                <w:gridSpan w:val="4"/>
                <w:tcBorders>
                  <w:top w:val="single" w:sz="8" w:space="0" w:color="FFFFFF"/>
                  <w:left w:val="single" w:sz="8" w:space="0" w:color="FFFFFF"/>
                  <w:bottom w:val="single" w:sz="8" w:space="0" w:color="FFFFFF"/>
                  <w:right w:val="single" w:sz="8" w:space="0" w:color="FFFFFF"/>
                </w:tcBorders>
                <w:shd w:val="clear" w:color="auto" w:fill="F2F2F2"/>
              </w:tcPr>
            </w:tcPrChange>
          </w:tcPr>
          <w:p w:rsidR="006259F3" w:rsidRPr="00883957" w:rsidRDefault="006259F3" w:rsidP="006259F3">
            <w:pPr>
              <w:pStyle w:val="NormalWeb"/>
              <w:spacing w:before="0" w:beforeAutospacing="0" w:after="0" w:afterAutospacing="0"/>
              <w:jc w:val="center"/>
              <w:rPr>
                <w:bCs/>
                <w:color w:val="000000" w:themeColor="dark1"/>
                <w:kern w:val="24"/>
                <w:rPrChange w:id="980" w:author="Blair Hu" w:date="2018-01-04T18:25:00Z">
                  <w:rPr>
                    <w:b/>
                    <w:bCs/>
                    <w:color w:val="000000" w:themeColor="dark1"/>
                    <w:kern w:val="24"/>
                  </w:rPr>
                </w:rPrChange>
              </w:rPr>
            </w:pPr>
            <w:ins w:id="981" w:author="Blair Hu" w:date="2018-01-04T18:25:00Z">
              <w:r>
                <w:rPr>
                  <w:bCs/>
                  <w:color w:val="000000" w:themeColor="dark1"/>
                  <w:kern w:val="24"/>
                </w:rPr>
                <w:t>(</w:t>
              </w:r>
            </w:ins>
            <w:ins w:id="982" w:author="Blair Hu" w:date="2018-01-04T18:15:00Z">
              <w:r w:rsidRPr="00007168">
                <w:rPr>
                  <w:bCs/>
                  <w:color w:val="000000" w:themeColor="dark1"/>
                  <w:kern w:val="24"/>
                  <w:rPrChange w:id="983" w:author="Blair Hu" w:date="2018-01-04T18:15:00Z">
                    <w:rPr>
                      <w:b/>
                      <w:bCs/>
                      <w:color w:val="000000" w:themeColor="dark1"/>
                      <w:kern w:val="24"/>
                    </w:rPr>
                  </w:rPrChange>
                </w:rPr>
                <w:t>8.95 x 10</w:t>
              </w:r>
              <w:r w:rsidRPr="00007168">
                <w:rPr>
                  <w:bCs/>
                  <w:color w:val="000000" w:themeColor="dark1"/>
                  <w:kern w:val="24"/>
                  <w:vertAlign w:val="superscript"/>
                  <w:rPrChange w:id="984" w:author="Blair Hu" w:date="2018-01-04T18:15:00Z">
                    <w:rPr>
                      <w:b/>
                      <w:bCs/>
                      <w:color w:val="000000" w:themeColor="dark1"/>
                      <w:kern w:val="24"/>
                      <w:vertAlign w:val="superscript"/>
                    </w:rPr>
                  </w:rPrChange>
                </w:rPr>
                <w:t>-3</w:t>
              </w:r>
            </w:ins>
            <w:ins w:id="985" w:author="Blair Hu" w:date="2018-01-04T18:25:00Z">
              <w:r>
                <w:rPr>
                  <w:bCs/>
                  <w:color w:val="000000" w:themeColor="dark1"/>
                  <w:kern w:val="24"/>
                </w:rPr>
                <w:t>)</w:t>
              </w:r>
            </w:ins>
          </w:p>
        </w:tc>
      </w:tr>
      <w:tr w:rsidR="006259F3" w:rsidRPr="006031EE" w:rsidTr="001416DC">
        <w:tblPrEx>
          <w:tblPrExChange w:id="986" w:author="Blair Hu" w:date="2018-01-04T17:58:00Z">
            <w:tblPrEx>
              <w:tblW w:w="8142" w:type="dxa"/>
            </w:tblPrEx>
          </w:tblPrExChange>
        </w:tblPrEx>
        <w:trPr>
          <w:trHeight w:val="175"/>
          <w:jc w:val="center"/>
          <w:trPrChange w:id="987" w:author="Blair Hu" w:date="2018-01-04T17:58:00Z">
            <w:trPr>
              <w:trHeight w:val="187"/>
              <w:jc w:val="center"/>
            </w:trPr>
          </w:trPrChange>
        </w:trPr>
        <w:tc>
          <w:tcPr>
            <w:tcW w:w="1619" w:type="dxa"/>
            <w:gridSpan w:val="2"/>
            <w:tcBorders>
              <w:top w:val="single" w:sz="8" w:space="0" w:color="FFFFFF"/>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Change w:id="988" w:author="Blair Hu" w:date="2018-01-04T17:58:00Z">
              <w:tcPr>
                <w:tcW w:w="1630" w:type="dxa"/>
                <w:gridSpan w:val="5"/>
                <w:tcBorders>
                  <w:top w:val="single" w:sz="8" w:space="0" w:color="FFFFFF"/>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
            </w:tcPrChange>
          </w:tcPr>
          <w:p w:rsidR="006259F3" w:rsidRPr="006031EE" w:rsidRDefault="006259F3" w:rsidP="006259F3">
            <w:pPr>
              <w:spacing w:before="0" w:after="0"/>
              <w:jc w:val="center"/>
              <w:rPr>
                <w:rFonts w:ascii="Arial" w:eastAsia="Times New Roman" w:hAnsi="Arial" w:cs="Arial"/>
                <w:sz w:val="36"/>
                <w:szCs w:val="36"/>
              </w:rPr>
            </w:pPr>
            <w:r w:rsidRPr="006031EE">
              <w:rPr>
                <w:rFonts w:eastAsia="Times New Roman" w:cs="Times New Roman"/>
                <w:b/>
                <w:bCs/>
                <w:color w:val="000000"/>
                <w:kern w:val="24"/>
                <w:szCs w:val="24"/>
              </w:rPr>
              <w:t>ALL-ANN</w:t>
            </w:r>
          </w:p>
        </w:tc>
        <w:tc>
          <w:tcPr>
            <w:tcW w:w="1619" w:type="dxa"/>
            <w:gridSpan w:val="2"/>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Change w:id="989" w:author="Blair Hu" w:date="2018-01-04T17:58:00Z">
              <w:tcPr>
                <w:tcW w:w="1626" w:type="dxa"/>
                <w:gridSpan w:val="4"/>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
            </w:tcPrChange>
          </w:tcPr>
          <w:p w:rsidR="006259F3" w:rsidRDefault="006259F3" w:rsidP="006259F3">
            <w:pPr>
              <w:pStyle w:val="NormalWeb"/>
              <w:spacing w:before="0" w:beforeAutospacing="0" w:after="0" w:afterAutospacing="0"/>
              <w:jc w:val="center"/>
              <w:rPr>
                <w:rFonts w:ascii="Arial" w:hAnsi="Arial" w:cs="Arial"/>
                <w:sz w:val="36"/>
                <w:szCs w:val="36"/>
              </w:rPr>
            </w:pPr>
            <w:r>
              <w:rPr>
                <w:color w:val="000000" w:themeColor="dark1"/>
                <w:kern w:val="24"/>
              </w:rPr>
              <w:t>1.71 [0.16]</w:t>
            </w:r>
          </w:p>
        </w:tc>
        <w:tc>
          <w:tcPr>
            <w:tcW w:w="1621" w:type="dxa"/>
            <w:gridSpan w:val="2"/>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Change w:id="990" w:author="Blair Hu" w:date="2018-01-04T17:58:00Z">
              <w:tcPr>
                <w:tcW w:w="1630" w:type="dxa"/>
                <w:gridSpan w:val="4"/>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
            </w:tcPrChange>
          </w:tcPr>
          <w:p w:rsidR="006259F3" w:rsidRDefault="006259F3" w:rsidP="006259F3">
            <w:pPr>
              <w:pStyle w:val="NormalWeb"/>
              <w:spacing w:before="0" w:beforeAutospacing="0" w:after="0" w:afterAutospacing="0"/>
              <w:jc w:val="center"/>
              <w:rPr>
                <w:rFonts w:ascii="Arial" w:hAnsi="Arial" w:cs="Arial"/>
                <w:sz w:val="36"/>
                <w:szCs w:val="36"/>
              </w:rPr>
            </w:pPr>
            <w:r>
              <w:rPr>
                <w:color w:val="000000" w:themeColor="dark1"/>
                <w:kern w:val="24"/>
              </w:rPr>
              <w:t>2.04 [0.21]</w:t>
            </w:r>
            <w:del w:id="991" w:author="Blair Hu" w:date="2018-01-05T12:17:00Z">
              <w:r w:rsidDel="00E047EA">
                <w:rPr>
                  <w:color w:val="000000" w:themeColor="dark1"/>
                  <w:kern w:val="24"/>
                </w:rPr>
                <w:delText>*</w:delText>
              </w:r>
            </w:del>
          </w:p>
        </w:tc>
        <w:tc>
          <w:tcPr>
            <w:tcW w:w="1616" w:type="dxa"/>
            <w:gridSpan w:val="2"/>
            <w:tcBorders>
              <w:top w:val="single" w:sz="8" w:space="0" w:color="FFFFFF"/>
              <w:left w:val="single" w:sz="8" w:space="0" w:color="FFFFFF"/>
              <w:bottom w:val="single" w:sz="8" w:space="0" w:color="FFFFFF"/>
              <w:right w:val="single" w:sz="8" w:space="0" w:color="FFFFFF"/>
            </w:tcBorders>
            <w:shd w:val="clear" w:color="auto" w:fill="FFFFFF" w:themeFill="background1"/>
            <w:tcPrChange w:id="992" w:author="Blair Hu" w:date="2018-01-04T17:58:00Z">
              <w:tcPr>
                <w:tcW w:w="1628" w:type="dxa"/>
                <w:gridSpan w:val="4"/>
                <w:tcBorders>
                  <w:top w:val="single" w:sz="8" w:space="0" w:color="FFFFFF"/>
                  <w:left w:val="single" w:sz="8" w:space="0" w:color="FFFFFF"/>
                  <w:bottom w:val="single" w:sz="8" w:space="0" w:color="FFFFFF"/>
                  <w:right w:val="single" w:sz="8" w:space="0" w:color="FFFFFF"/>
                </w:tcBorders>
                <w:shd w:val="clear" w:color="auto" w:fill="F2F2F2"/>
              </w:tcPr>
            </w:tcPrChange>
          </w:tcPr>
          <w:p w:rsidR="006259F3" w:rsidRDefault="006259F3" w:rsidP="006259F3">
            <w:pPr>
              <w:pStyle w:val="NormalWeb"/>
              <w:spacing w:before="0" w:beforeAutospacing="0" w:after="0" w:afterAutospacing="0"/>
              <w:jc w:val="center"/>
              <w:rPr>
                <w:color w:val="000000" w:themeColor="dark1"/>
                <w:kern w:val="24"/>
              </w:rPr>
            </w:pPr>
            <w:ins w:id="993" w:author="Blair Hu" w:date="2018-01-04T18:25:00Z">
              <w:r>
                <w:rPr>
                  <w:color w:val="000000" w:themeColor="dark1"/>
                  <w:kern w:val="24"/>
                </w:rPr>
                <w:t>(</w:t>
              </w:r>
            </w:ins>
            <w:ins w:id="994" w:author="Blair Hu" w:date="2018-01-04T18:16:00Z">
              <w:r>
                <w:rPr>
                  <w:color w:val="000000" w:themeColor="dark1"/>
                  <w:kern w:val="24"/>
                </w:rPr>
                <w:t>0.02</w:t>
              </w:r>
            </w:ins>
            <w:ins w:id="995" w:author="Blair Hu" w:date="2018-01-04T18:25:00Z">
              <w:r>
                <w:rPr>
                  <w:color w:val="000000" w:themeColor="dark1"/>
                  <w:kern w:val="24"/>
                </w:rPr>
                <w:t>)</w:t>
              </w:r>
            </w:ins>
          </w:p>
        </w:tc>
        <w:tc>
          <w:tcPr>
            <w:tcW w:w="1623" w:type="dxa"/>
            <w:gridSpan w:val="2"/>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Change w:id="996" w:author="Blair Hu" w:date="2018-01-04T17:58:00Z">
              <w:tcPr>
                <w:tcW w:w="1628" w:type="dxa"/>
                <w:gridSpan w:val="2"/>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
            </w:tcPrChange>
          </w:tcPr>
          <w:p w:rsidR="006259F3" w:rsidRDefault="006259F3" w:rsidP="006259F3">
            <w:pPr>
              <w:pStyle w:val="NormalWeb"/>
              <w:spacing w:before="0" w:beforeAutospacing="0" w:after="0" w:afterAutospacing="0"/>
              <w:jc w:val="center"/>
              <w:rPr>
                <w:rFonts w:ascii="Arial" w:hAnsi="Arial" w:cs="Arial"/>
                <w:sz w:val="36"/>
                <w:szCs w:val="36"/>
              </w:rPr>
            </w:pPr>
            <w:r>
              <w:rPr>
                <w:color w:val="000000" w:themeColor="dark1"/>
                <w:kern w:val="24"/>
              </w:rPr>
              <w:t>1.55 [0.14]</w:t>
            </w:r>
          </w:p>
        </w:tc>
        <w:tc>
          <w:tcPr>
            <w:tcW w:w="1622" w:type="dxa"/>
            <w:gridSpan w:val="2"/>
            <w:tcBorders>
              <w:top w:val="single" w:sz="8" w:space="0" w:color="FFFFFF"/>
              <w:left w:val="single" w:sz="8" w:space="0" w:color="FFFFFF"/>
              <w:bottom w:val="single" w:sz="8" w:space="0" w:color="FFFFFF"/>
              <w:right w:val="single" w:sz="8" w:space="0" w:color="FFFFFF"/>
            </w:tcBorders>
            <w:shd w:val="clear" w:color="auto" w:fill="FFFFFF" w:themeFill="background1"/>
            <w:tcPrChange w:id="997" w:author="Blair Hu" w:date="2018-01-04T17:58:00Z">
              <w:tcPr>
                <w:tcW w:w="1628" w:type="dxa"/>
                <w:gridSpan w:val="4"/>
                <w:tcBorders>
                  <w:top w:val="single" w:sz="8" w:space="0" w:color="FFFFFF"/>
                  <w:left w:val="single" w:sz="8" w:space="0" w:color="FFFFFF"/>
                  <w:bottom w:val="single" w:sz="8" w:space="0" w:color="FFFFFF"/>
                  <w:right w:val="single" w:sz="8" w:space="0" w:color="FFFFFF"/>
                </w:tcBorders>
                <w:shd w:val="clear" w:color="auto" w:fill="F2F2F2"/>
              </w:tcPr>
            </w:tcPrChange>
          </w:tcPr>
          <w:p w:rsidR="006259F3" w:rsidRDefault="006259F3" w:rsidP="006259F3">
            <w:pPr>
              <w:pStyle w:val="NormalWeb"/>
              <w:spacing w:before="0" w:beforeAutospacing="0" w:after="0" w:afterAutospacing="0"/>
              <w:jc w:val="center"/>
              <w:rPr>
                <w:color w:val="000000" w:themeColor="dark1"/>
                <w:kern w:val="24"/>
              </w:rPr>
            </w:pPr>
            <w:ins w:id="998" w:author="Blair Hu" w:date="2018-01-04T18:25:00Z">
              <w:r>
                <w:rPr>
                  <w:color w:val="000000" w:themeColor="dark1"/>
                  <w:kern w:val="24"/>
                </w:rPr>
                <w:t>(</w:t>
              </w:r>
            </w:ins>
            <w:ins w:id="999" w:author="Blair Hu" w:date="2018-01-04T18:15:00Z">
              <w:r>
                <w:rPr>
                  <w:color w:val="000000" w:themeColor="dark1"/>
                  <w:kern w:val="24"/>
                </w:rPr>
                <w:t>0.15</w:t>
              </w:r>
            </w:ins>
            <w:ins w:id="1000" w:author="Blair Hu" w:date="2018-01-04T18:25:00Z">
              <w:r>
                <w:rPr>
                  <w:color w:val="000000" w:themeColor="dark1"/>
                  <w:kern w:val="24"/>
                </w:rPr>
                <w:t>)</w:t>
              </w:r>
            </w:ins>
          </w:p>
        </w:tc>
      </w:tr>
      <w:tr w:rsidR="006259F3" w:rsidRPr="006031EE" w:rsidTr="006259F3">
        <w:trPr>
          <w:trHeight w:val="175"/>
          <w:jc w:val="center"/>
        </w:trPr>
        <w:tc>
          <w:tcPr>
            <w:tcW w:w="1619" w:type="dxa"/>
            <w:gridSpan w:val="2"/>
            <w:tcBorders>
              <w:top w:val="single" w:sz="8" w:space="0" w:color="FFFFFF"/>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tcPr>
          <w:p w:rsidR="006259F3" w:rsidRPr="006031EE" w:rsidRDefault="006259F3" w:rsidP="006259F3">
            <w:pPr>
              <w:spacing w:before="0" w:after="0"/>
              <w:jc w:val="center"/>
              <w:rPr>
                <w:rFonts w:eastAsia="Times New Roman" w:cs="Times New Roman"/>
                <w:b/>
                <w:bCs/>
                <w:color w:val="000000"/>
                <w:kern w:val="24"/>
                <w:szCs w:val="24"/>
              </w:rPr>
            </w:pPr>
          </w:p>
        </w:tc>
        <w:tc>
          <w:tcPr>
            <w:tcW w:w="1619" w:type="dxa"/>
            <w:gridSpan w:val="2"/>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tcPr>
          <w:p w:rsidR="006259F3" w:rsidRPr="006259F3" w:rsidRDefault="006259F3" w:rsidP="006259F3">
            <w:pPr>
              <w:spacing w:before="0" w:after="0"/>
              <w:rPr>
                <w:rFonts w:eastAsia="Times New Roman" w:cs="Times New Roman"/>
                <w:color w:val="000000"/>
                <w:kern w:val="24"/>
                <w:sz w:val="20"/>
                <w:szCs w:val="24"/>
              </w:rPr>
            </w:pPr>
            <w:ins w:id="1001" w:author="Blair Hu" w:date="2018-01-05T12:33:00Z">
              <w:r w:rsidRPr="00750A65">
                <w:rPr>
                  <w:rFonts w:eastAsia="Times New Roman" w:cs="Times New Roman"/>
                  <w:color w:val="000000"/>
                  <w:kern w:val="24"/>
                  <w:sz w:val="20"/>
                  <w:szCs w:val="24"/>
                </w:rPr>
                <w:t>*</w:t>
              </w:r>
            </w:ins>
            <w:ins w:id="1002" w:author="Blair Hu" w:date="2018-01-05T12:32:00Z">
              <w:r w:rsidRPr="00750A65">
                <w:rPr>
                  <w:rFonts w:eastAsia="Times New Roman" w:cs="Times New Roman"/>
                  <w:color w:val="000000"/>
                  <w:kern w:val="24"/>
                  <w:sz w:val="20"/>
                  <w:szCs w:val="24"/>
                </w:rPr>
                <w:t>α = 0.05/12</w:t>
              </w:r>
            </w:ins>
          </w:p>
        </w:tc>
        <w:tc>
          <w:tcPr>
            <w:tcW w:w="1621" w:type="dxa"/>
            <w:gridSpan w:val="2"/>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tcPr>
          <w:p w:rsidR="006259F3" w:rsidRDefault="006259F3" w:rsidP="006259F3">
            <w:pPr>
              <w:pStyle w:val="NormalWeb"/>
              <w:spacing w:before="0" w:beforeAutospacing="0" w:after="0" w:afterAutospacing="0"/>
              <w:jc w:val="center"/>
              <w:rPr>
                <w:color w:val="000000" w:themeColor="dark1"/>
                <w:kern w:val="24"/>
              </w:rPr>
            </w:pPr>
          </w:p>
        </w:tc>
        <w:tc>
          <w:tcPr>
            <w:tcW w:w="1616" w:type="dxa"/>
            <w:gridSpan w:val="2"/>
            <w:tcBorders>
              <w:top w:val="single" w:sz="8" w:space="0" w:color="FFFFFF"/>
              <w:left w:val="single" w:sz="8" w:space="0" w:color="FFFFFF"/>
              <w:bottom w:val="single" w:sz="8" w:space="0" w:color="FFFFFF"/>
              <w:right w:val="single" w:sz="8" w:space="0" w:color="FFFFFF"/>
            </w:tcBorders>
            <w:shd w:val="clear" w:color="auto" w:fill="auto"/>
          </w:tcPr>
          <w:p w:rsidR="006259F3" w:rsidRPr="006259F3" w:rsidRDefault="006259F3" w:rsidP="00F80256">
            <w:pPr>
              <w:pStyle w:val="NormalWeb"/>
              <w:spacing w:before="0" w:beforeAutospacing="0" w:after="240" w:afterAutospacing="0"/>
              <w:jc w:val="center"/>
              <w:rPr>
                <w:kern w:val="24"/>
                <w:sz w:val="20"/>
                <w:szCs w:val="16"/>
                <w:rPrChange w:id="1003" w:author="Blair Hu" w:date="2018-01-05T12:32:00Z">
                  <w:rPr>
                    <w:kern w:val="24"/>
                  </w:rPr>
                </w:rPrChange>
              </w:rPr>
            </w:pPr>
            <w:r>
              <w:rPr>
                <w:i/>
                <w:kern w:val="24"/>
                <w:sz w:val="20"/>
                <w:szCs w:val="16"/>
              </w:rPr>
              <w:t>p</w:t>
            </w:r>
            <w:r>
              <w:rPr>
                <w:kern w:val="24"/>
                <w:sz w:val="20"/>
                <w:szCs w:val="16"/>
              </w:rPr>
              <w:t>-value</w:t>
            </w:r>
          </w:p>
        </w:tc>
        <w:tc>
          <w:tcPr>
            <w:tcW w:w="1623" w:type="dxa"/>
            <w:gridSpan w:val="2"/>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tcPr>
          <w:p w:rsidR="006259F3" w:rsidRPr="00745E13" w:rsidRDefault="006259F3" w:rsidP="006259F3">
            <w:pPr>
              <w:pStyle w:val="NormalWeb"/>
              <w:spacing w:before="0" w:beforeAutospacing="0" w:after="0" w:afterAutospacing="0"/>
              <w:jc w:val="center"/>
              <w:rPr>
                <w:kern w:val="24"/>
                <w:sz w:val="16"/>
                <w:szCs w:val="16"/>
                <w:rPrChange w:id="1004" w:author="Blair Hu" w:date="2018-01-05T12:32:00Z">
                  <w:rPr>
                    <w:kern w:val="24"/>
                  </w:rPr>
                </w:rPrChange>
              </w:rPr>
            </w:pPr>
          </w:p>
        </w:tc>
        <w:tc>
          <w:tcPr>
            <w:tcW w:w="1622" w:type="dxa"/>
            <w:gridSpan w:val="2"/>
            <w:tcBorders>
              <w:top w:val="single" w:sz="8" w:space="0" w:color="FFFFFF"/>
              <w:left w:val="single" w:sz="8" w:space="0" w:color="FFFFFF"/>
              <w:bottom w:val="single" w:sz="8" w:space="0" w:color="FFFFFF"/>
              <w:right w:val="single" w:sz="8" w:space="0" w:color="FFFFFF"/>
            </w:tcBorders>
            <w:shd w:val="clear" w:color="auto" w:fill="auto"/>
          </w:tcPr>
          <w:p w:rsidR="006259F3" w:rsidRPr="00745E13" w:rsidRDefault="006259F3" w:rsidP="006259F3">
            <w:pPr>
              <w:pStyle w:val="NormalWeb"/>
              <w:spacing w:before="0" w:beforeAutospacing="0" w:after="0" w:afterAutospacing="0"/>
              <w:jc w:val="center"/>
              <w:rPr>
                <w:kern w:val="24"/>
                <w:sz w:val="16"/>
                <w:szCs w:val="16"/>
                <w:rPrChange w:id="1005" w:author="Blair Hu" w:date="2018-01-05T12:32:00Z">
                  <w:rPr>
                    <w:kern w:val="24"/>
                  </w:rPr>
                </w:rPrChange>
              </w:rPr>
            </w:pPr>
            <w:r>
              <w:rPr>
                <w:i/>
                <w:kern w:val="24"/>
                <w:sz w:val="20"/>
                <w:szCs w:val="16"/>
              </w:rPr>
              <w:t>p</w:t>
            </w:r>
            <w:r>
              <w:rPr>
                <w:kern w:val="24"/>
                <w:sz w:val="20"/>
                <w:szCs w:val="16"/>
              </w:rPr>
              <w:t>-value</w:t>
            </w:r>
          </w:p>
        </w:tc>
      </w:tr>
      <w:tr w:rsidR="006259F3" w:rsidRPr="006031EE" w:rsidTr="001416DC">
        <w:trPr>
          <w:trHeight w:val="175"/>
          <w:jc w:val="center"/>
          <w:trPrChange w:id="1006" w:author="Blair Hu" w:date="2018-01-04T17:57:00Z">
            <w:trPr>
              <w:gridAfter w:val="0"/>
              <w:trHeight w:val="187"/>
              <w:jc w:val="center"/>
            </w:trPr>
          </w:trPrChange>
        </w:trPr>
        <w:tc>
          <w:tcPr>
            <w:tcW w:w="1610" w:type="dxa"/>
            <w:tcBorders>
              <w:top w:val="single" w:sz="8" w:space="0" w:color="FFFFFF"/>
              <w:left w:val="single" w:sz="8" w:space="0" w:color="FFFFFF"/>
              <w:bottom w:val="single" w:sz="24" w:space="0" w:color="FFFFFF"/>
              <w:right w:val="single" w:sz="8" w:space="0" w:color="FFFFFF"/>
            </w:tcBorders>
            <w:shd w:val="clear" w:color="auto" w:fill="FFFFFF"/>
            <w:tcMar>
              <w:top w:w="72" w:type="dxa"/>
              <w:left w:w="144" w:type="dxa"/>
              <w:bottom w:w="72" w:type="dxa"/>
              <w:right w:w="144" w:type="dxa"/>
            </w:tcMar>
            <w:hideMark/>
            <w:tcPrChange w:id="1007" w:author="Blair Hu" w:date="2018-01-04T17:57:00Z">
              <w:tcPr>
                <w:tcW w:w="1617" w:type="dxa"/>
                <w:gridSpan w:val="2"/>
                <w:tcBorders>
                  <w:top w:val="single" w:sz="8" w:space="0" w:color="FFFFFF"/>
                  <w:left w:val="single" w:sz="8" w:space="0" w:color="FFFFFF"/>
                  <w:bottom w:val="single" w:sz="24" w:space="0" w:color="FFFFFF"/>
                  <w:right w:val="single" w:sz="8" w:space="0" w:color="FFFFFF"/>
                </w:tcBorders>
                <w:shd w:val="clear" w:color="auto" w:fill="FFFFFF"/>
                <w:tcMar>
                  <w:top w:w="72" w:type="dxa"/>
                  <w:left w:w="144" w:type="dxa"/>
                  <w:bottom w:w="72" w:type="dxa"/>
                  <w:right w:w="144" w:type="dxa"/>
                </w:tcMar>
                <w:hideMark/>
              </w:tcPr>
            </w:tcPrChange>
          </w:tcPr>
          <w:p w:rsidR="006259F3" w:rsidRPr="006031EE" w:rsidRDefault="006259F3" w:rsidP="006259F3">
            <w:pPr>
              <w:spacing w:before="0" w:after="0"/>
              <w:rPr>
                <w:rFonts w:eastAsia="Times New Roman" w:cs="Times New Roman"/>
                <w:sz w:val="20"/>
                <w:szCs w:val="24"/>
              </w:rPr>
            </w:pPr>
          </w:p>
        </w:tc>
        <w:tc>
          <w:tcPr>
            <w:tcW w:w="8110" w:type="dxa"/>
            <w:gridSpan w:val="11"/>
            <w:tcBorders>
              <w:top w:val="single" w:sz="8" w:space="0" w:color="FFFFFF"/>
              <w:left w:val="single" w:sz="8" w:space="0" w:color="FFFFFF"/>
              <w:bottom w:val="single" w:sz="24" w:space="0" w:color="FFFFFF"/>
              <w:right w:val="single" w:sz="8" w:space="0" w:color="FFFFFF"/>
            </w:tcBorders>
            <w:shd w:val="clear" w:color="auto" w:fill="000000"/>
            <w:tcPrChange w:id="1008" w:author="Blair Hu" w:date="2018-01-04T17:57:00Z">
              <w:tcPr>
                <w:tcW w:w="8140" w:type="dxa"/>
                <w:gridSpan w:val="20"/>
                <w:tcBorders>
                  <w:top w:val="single" w:sz="8" w:space="0" w:color="FFFFFF"/>
                  <w:left w:val="single" w:sz="8" w:space="0" w:color="FFFFFF"/>
                  <w:bottom w:val="single" w:sz="24" w:space="0" w:color="FFFFFF"/>
                  <w:right w:val="single" w:sz="8" w:space="0" w:color="FFFFFF"/>
                </w:tcBorders>
                <w:shd w:val="clear" w:color="auto" w:fill="000000"/>
              </w:tcPr>
            </w:tcPrChange>
          </w:tcPr>
          <w:p w:rsidR="006259F3" w:rsidRDefault="006259F3" w:rsidP="006259F3">
            <w:pPr>
              <w:spacing w:before="0" w:after="0"/>
              <w:jc w:val="center"/>
              <w:rPr>
                <w:rFonts w:eastAsia="Times New Roman" w:cs="Times New Roman"/>
                <w:b/>
                <w:bCs/>
                <w:color w:val="FFFFFF"/>
                <w:kern w:val="24"/>
                <w:szCs w:val="24"/>
              </w:rPr>
            </w:pPr>
            <w:r>
              <w:rPr>
                <w:rFonts w:eastAsia="Times New Roman" w:cs="Times New Roman"/>
                <w:b/>
                <w:bCs/>
                <w:color w:val="FFFFFF"/>
                <w:kern w:val="24"/>
                <w:szCs w:val="24"/>
              </w:rPr>
              <w:t>Transitional</w:t>
            </w:r>
            <w:r w:rsidRPr="006031EE">
              <w:rPr>
                <w:rFonts w:eastAsia="Times New Roman" w:cs="Times New Roman"/>
                <w:b/>
                <w:bCs/>
                <w:color w:val="FFFFFF"/>
                <w:kern w:val="24"/>
                <w:szCs w:val="24"/>
              </w:rPr>
              <w:t xml:space="preserve"> (%)</w:t>
            </w:r>
          </w:p>
        </w:tc>
      </w:tr>
      <w:tr w:rsidR="006259F3" w:rsidRPr="006031EE" w:rsidTr="00820912">
        <w:trPr>
          <w:trHeight w:val="150"/>
          <w:jc w:val="center"/>
        </w:trPr>
        <w:tc>
          <w:tcPr>
            <w:tcW w:w="1610" w:type="dxa"/>
            <w:tcBorders>
              <w:top w:val="single" w:sz="24" w:space="0" w:color="FFFFFF"/>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
          <w:p w:rsidR="006259F3" w:rsidRPr="006031EE" w:rsidRDefault="006259F3" w:rsidP="006259F3">
            <w:pPr>
              <w:spacing w:before="0" w:after="0"/>
              <w:rPr>
                <w:rFonts w:ascii="Arial" w:eastAsia="Times New Roman" w:hAnsi="Arial" w:cs="Arial"/>
                <w:sz w:val="36"/>
                <w:szCs w:val="36"/>
              </w:rPr>
            </w:pPr>
          </w:p>
        </w:tc>
        <w:tc>
          <w:tcPr>
            <w:tcW w:w="1606" w:type="dxa"/>
            <w:gridSpan w:val="2"/>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6259F3" w:rsidRPr="006031EE" w:rsidRDefault="006259F3" w:rsidP="00820912">
            <w:pPr>
              <w:spacing w:before="0" w:after="0"/>
              <w:jc w:val="center"/>
              <w:rPr>
                <w:rFonts w:ascii="Arial" w:eastAsia="Times New Roman" w:hAnsi="Arial" w:cs="Arial"/>
                <w:sz w:val="36"/>
                <w:szCs w:val="36"/>
              </w:rPr>
            </w:pPr>
            <w:r w:rsidRPr="006031EE">
              <w:rPr>
                <w:rFonts w:eastAsia="Times New Roman" w:cs="Times New Roman"/>
                <w:b/>
                <w:bCs/>
                <w:color w:val="000000"/>
                <w:kern w:val="24"/>
                <w:szCs w:val="24"/>
              </w:rPr>
              <w:t>Ipsi. (I)</w:t>
            </w:r>
          </w:p>
        </w:tc>
        <w:tc>
          <w:tcPr>
            <w:tcW w:w="3227" w:type="dxa"/>
            <w:gridSpan w:val="4"/>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6259F3" w:rsidRPr="006031EE" w:rsidDel="001416DC" w:rsidRDefault="006259F3" w:rsidP="00820912">
            <w:pPr>
              <w:spacing w:before="0" w:after="0"/>
              <w:jc w:val="center"/>
              <w:rPr>
                <w:del w:id="1009" w:author="Blair Hu" w:date="2018-01-04T18:21:00Z"/>
                <w:rFonts w:ascii="Arial" w:eastAsia="Times New Roman" w:hAnsi="Arial" w:cs="Arial"/>
                <w:sz w:val="36"/>
                <w:szCs w:val="36"/>
              </w:rPr>
            </w:pPr>
            <w:r w:rsidRPr="006031EE">
              <w:rPr>
                <w:rFonts w:eastAsia="Times New Roman" w:cs="Times New Roman"/>
                <w:b/>
                <w:bCs/>
                <w:color w:val="000000"/>
                <w:kern w:val="24"/>
                <w:szCs w:val="24"/>
              </w:rPr>
              <w:t>Contra. (C)</w:t>
            </w:r>
          </w:p>
          <w:p w:rsidR="006259F3" w:rsidRPr="005A1CA8" w:rsidRDefault="006259F3" w:rsidP="00820912">
            <w:pPr>
              <w:spacing w:before="0" w:after="0"/>
              <w:jc w:val="center"/>
              <w:rPr>
                <w:rFonts w:eastAsia="Times New Roman" w:cs="Times New Roman"/>
                <w:b/>
                <w:bCs/>
                <w:color w:val="000000"/>
                <w:kern w:val="24"/>
                <w:szCs w:val="24"/>
              </w:rPr>
            </w:pPr>
          </w:p>
        </w:tc>
        <w:tc>
          <w:tcPr>
            <w:tcW w:w="3277" w:type="dxa"/>
            <w:gridSpan w:val="5"/>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rsidR="006259F3" w:rsidRPr="006031EE" w:rsidDel="001416DC" w:rsidRDefault="006259F3" w:rsidP="00820912">
            <w:pPr>
              <w:spacing w:before="0" w:after="0"/>
              <w:jc w:val="center"/>
              <w:rPr>
                <w:del w:id="1010" w:author="Blair Hu" w:date="2018-01-04T18:21:00Z"/>
                <w:rFonts w:ascii="Arial" w:eastAsia="Times New Roman" w:hAnsi="Arial" w:cs="Arial"/>
                <w:sz w:val="36"/>
                <w:szCs w:val="36"/>
              </w:rPr>
            </w:pPr>
            <w:r w:rsidRPr="006031EE">
              <w:rPr>
                <w:rFonts w:eastAsia="Times New Roman" w:cs="Times New Roman"/>
                <w:b/>
                <w:bCs/>
                <w:color w:val="000000"/>
                <w:kern w:val="24"/>
                <w:szCs w:val="24"/>
              </w:rPr>
              <w:t>Bilat. (B)</w:t>
            </w:r>
          </w:p>
          <w:p w:rsidR="006259F3" w:rsidRPr="005A1CA8" w:rsidRDefault="006259F3" w:rsidP="00820912">
            <w:pPr>
              <w:spacing w:before="0" w:after="0"/>
              <w:jc w:val="center"/>
              <w:rPr>
                <w:rFonts w:eastAsia="Times New Roman" w:cs="Times New Roman"/>
                <w:b/>
                <w:bCs/>
                <w:color w:val="000000"/>
                <w:kern w:val="24"/>
                <w:szCs w:val="24"/>
              </w:rPr>
            </w:pPr>
          </w:p>
        </w:tc>
      </w:tr>
      <w:tr w:rsidR="006259F3" w:rsidRPr="006031EE" w:rsidTr="001416DC">
        <w:tblPrEx>
          <w:tblPrExChange w:id="1011" w:author="Blair Hu" w:date="2018-01-04T17:58:00Z">
            <w:tblPrEx>
              <w:tblW w:w="8142" w:type="dxa"/>
            </w:tblPrEx>
          </w:tblPrExChange>
        </w:tblPrEx>
        <w:trPr>
          <w:trHeight w:val="175"/>
          <w:jc w:val="center"/>
          <w:trPrChange w:id="1012" w:author="Blair Hu" w:date="2018-01-04T17:58:00Z">
            <w:trPr>
              <w:trHeight w:val="187"/>
              <w:jc w:val="center"/>
            </w:trPr>
          </w:trPrChange>
        </w:trPr>
        <w:tc>
          <w:tcPr>
            <w:tcW w:w="1610" w:type="dxa"/>
            <w:tcBorders>
              <w:top w:val="single" w:sz="8" w:space="0" w:color="FFFFFF"/>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Change w:id="1013" w:author="Blair Hu" w:date="2018-01-04T17:58:00Z">
              <w:tcPr>
                <w:tcW w:w="1620" w:type="dxa"/>
                <w:gridSpan w:val="3"/>
                <w:tcBorders>
                  <w:top w:val="single" w:sz="8" w:space="0" w:color="FFFFFF"/>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
            </w:tcPrChange>
          </w:tcPr>
          <w:p w:rsidR="006259F3" w:rsidRPr="006031EE" w:rsidRDefault="006259F3" w:rsidP="006259F3">
            <w:pPr>
              <w:spacing w:before="0" w:after="0"/>
              <w:jc w:val="center"/>
              <w:rPr>
                <w:rFonts w:ascii="Arial" w:eastAsia="Times New Roman" w:hAnsi="Arial" w:cs="Arial"/>
                <w:sz w:val="36"/>
                <w:szCs w:val="36"/>
              </w:rPr>
            </w:pPr>
            <w:r w:rsidRPr="006031EE">
              <w:rPr>
                <w:rFonts w:eastAsia="Times New Roman" w:cs="Times New Roman"/>
                <w:b/>
                <w:bCs/>
                <w:color w:val="000000"/>
                <w:kern w:val="24"/>
                <w:szCs w:val="24"/>
              </w:rPr>
              <w:t>EMG</w:t>
            </w:r>
          </w:p>
        </w:tc>
        <w:tc>
          <w:tcPr>
            <w:tcW w:w="1606" w:type="dxa"/>
            <w:gridSpan w:val="2"/>
            <w:tcBorders>
              <w:top w:val="single" w:sz="8" w:space="0" w:color="FFFFFF"/>
              <w:left w:val="single" w:sz="8" w:space="0" w:color="FFFFFF"/>
              <w:bottom w:val="single" w:sz="24" w:space="0" w:color="FFFFFF"/>
              <w:right w:val="single" w:sz="8" w:space="0" w:color="FFFFFF"/>
            </w:tcBorders>
            <w:shd w:val="clear" w:color="auto" w:fill="F2F2F2"/>
            <w:tcMar>
              <w:top w:w="72" w:type="dxa"/>
              <w:left w:w="144" w:type="dxa"/>
              <w:bottom w:w="72" w:type="dxa"/>
              <w:right w:w="144" w:type="dxa"/>
            </w:tcMar>
            <w:hideMark/>
            <w:tcPrChange w:id="1014" w:author="Blair Hu" w:date="2018-01-04T17:58:00Z">
              <w:tcPr>
                <w:tcW w:w="1615" w:type="dxa"/>
                <w:gridSpan w:val="4"/>
                <w:tcBorders>
                  <w:top w:val="single" w:sz="8" w:space="0" w:color="FFFFFF"/>
                  <w:left w:val="single" w:sz="8" w:space="0" w:color="FFFFFF"/>
                  <w:bottom w:val="single" w:sz="24" w:space="0" w:color="FFFFFF"/>
                  <w:right w:val="single" w:sz="8" w:space="0" w:color="FFFFFF"/>
                </w:tcBorders>
                <w:shd w:val="clear" w:color="auto" w:fill="F2F2F2"/>
                <w:tcMar>
                  <w:top w:w="72" w:type="dxa"/>
                  <w:left w:w="144" w:type="dxa"/>
                  <w:bottom w:w="72" w:type="dxa"/>
                  <w:right w:w="144" w:type="dxa"/>
                </w:tcMar>
                <w:hideMark/>
              </w:tcPr>
            </w:tcPrChange>
          </w:tcPr>
          <w:p w:rsidR="006259F3" w:rsidRPr="001F7C6E" w:rsidRDefault="006259F3" w:rsidP="006259F3">
            <w:pPr>
              <w:pStyle w:val="NormalWeb"/>
              <w:spacing w:before="0" w:beforeAutospacing="0" w:after="0" w:afterAutospacing="0"/>
              <w:jc w:val="center"/>
              <w:rPr>
                <w:rFonts w:ascii="Arial" w:hAnsi="Arial" w:cs="Arial"/>
                <w:sz w:val="36"/>
                <w:szCs w:val="36"/>
              </w:rPr>
            </w:pPr>
            <w:r w:rsidRPr="001F7C6E">
              <w:rPr>
                <w:kern w:val="24"/>
              </w:rPr>
              <w:t>17.83 [0.78]</w:t>
            </w:r>
          </w:p>
        </w:tc>
        <w:tc>
          <w:tcPr>
            <w:tcW w:w="1611" w:type="dxa"/>
            <w:gridSpan w:val="2"/>
            <w:tcBorders>
              <w:top w:val="single" w:sz="8" w:space="0" w:color="FFFFFF"/>
              <w:left w:val="single" w:sz="8" w:space="0" w:color="FFFFFF"/>
              <w:bottom w:val="single" w:sz="24" w:space="0" w:color="FFFFFF"/>
              <w:right w:val="single" w:sz="8" w:space="0" w:color="FFFFFF"/>
            </w:tcBorders>
            <w:shd w:val="clear" w:color="auto" w:fill="F2F2F2"/>
            <w:tcMar>
              <w:top w:w="72" w:type="dxa"/>
              <w:left w:w="144" w:type="dxa"/>
              <w:bottom w:w="72" w:type="dxa"/>
              <w:right w:w="144" w:type="dxa"/>
            </w:tcMar>
            <w:hideMark/>
            <w:tcPrChange w:id="1015" w:author="Blair Hu" w:date="2018-01-04T17:58:00Z">
              <w:tcPr>
                <w:tcW w:w="1619" w:type="dxa"/>
                <w:gridSpan w:val="4"/>
                <w:tcBorders>
                  <w:top w:val="single" w:sz="8" w:space="0" w:color="FFFFFF"/>
                  <w:left w:val="single" w:sz="8" w:space="0" w:color="FFFFFF"/>
                  <w:bottom w:val="single" w:sz="24" w:space="0" w:color="FFFFFF"/>
                  <w:right w:val="single" w:sz="8" w:space="0" w:color="FFFFFF"/>
                </w:tcBorders>
                <w:shd w:val="clear" w:color="auto" w:fill="F2F2F2"/>
                <w:tcMar>
                  <w:top w:w="72" w:type="dxa"/>
                  <w:left w:w="144" w:type="dxa"/>
                  <w:bottom w:w="72" w:type="dxa"/>
                  <w:right w:w="144" w:type="dxa"/>
                </w:tcMar>
                <w:hideMark/>
              </w:tcPr>
            </w:tcPrChange>
          </w:tcPr>
          <w:p w:rsidR="006259F3" w:rsidRPr="001F7C6E" w:rsidRDefault="006259F3" w:rsidP="006259F3">
            <w:pPr>
              <w:pStyle w:val="NormalWeb"/>
              <w:spacing w:before="0" w:beforeAutospacing="0" w:after="0" w:afterAutospacing="0"/>
              <w:jc w:val="center"/>
              <w:rPr>
                <w:rFonts w:ascii="Arial" w:hAnsi="Arial" w:cs="Arial"/>
                <w:sz w:val="36"/>
                <w:szCs w:val="36"/>
              </w:rPr>
            </w:pPr>
            <w:r w:rsidRPr="001F7C6E">
              <w:rPr>
                <w:kern w:val="24"/>
              </w:rPr>
              <w:t>18.18 [1.22]</w:t>
            </w:r>
          </w:p>
        </w:tc>
        <w:tc>
          <w:tcPr>
            <w:tcW w:w="1616" w:type="dxa"/>
            <w:gridSpan w:val="2"/>
            <w:tcBorders>
              <w:top w:val="single" w:sz="8" w:space="0" w:color="FFFFFF"/>
              <w:left w:val="single" w:sz="8" w:space="0" w:color="FFFFFF"/>
              <w:bottom w:val="single" w:sz="24" w:space="0" w:color="FFFFFF"/>
              <w:right w:val="single" w:sz="8" w:space="0" w:color="FFFFFF"/>
            </w:tcBorders>
            <w:shd w:val="clear" w:color="auto" w:fill="FFFFFF" w:themeFill="background1"/>
            <w:tcPrChange w:id="1016" w:author="Blair Hu" w:date="2018-01-04T17:58:00Z">
              <w:tcPr>
                <w:tcW w:w="1628" w:type="dxa"/>
                <w:gridSpan w:val="5"/>
                <w:tcBorders>
                  <w:top w:val="single" w:sz="8" w:space="0" w:color="FFFFFF"/>
                  <w:left w:val="single" w:sz="8" w:space="0" w:color="FFFFFF"/>
                  <w:bottom w:val="single" w:sz="24" w:space="0" w:color="FFFFFF"/>
                  <w:right w:val="single" w:sz="8" w:space="0" w:color="FFFFFF"/>
                </w:tcBorders>
                <w:shd w:val="clear" w:color="auto" w:fill="F2F2F2"/>
              </w:tcPr>
            </w:tcPrChange>
          </w:tcPr>
          <w:p w:rsidR="006259F3" w:rsidRPr="001F7C6E" w:rsidRDefault="006259F3" w:rsidP="006259F3">
            <w:pPr>
              <w:pStyle w:val="NormalWeb"/>
              <w:spacing w:before="0" w:beforeAutospacing="0" w:after="0" w:afterAutospacing="0"/>
              <w:jc w:val="center"/>
              <w:rPr>
                <w:kern w:val="24"/>
              </w:rPr>
            </w:pPr>
            <w:ins w:id="1017" w:author="Blair Hu" w:date="2018-01-04T18:25:00Z">
              <w:r>
                <w:rPr>
                  <w:kern w:val="24"/>
                </w:rPr>
                <w:t>(</w:t>
              </w:r>
            </w:ins>
            <w:ins w:id="1018" w:author="Blair Hu" w:date="2018-01-04T18:20:00Z">
              <w:r>
                <w:rPr>
                  <w:kern w:val="24"/>
                </w:rPr>
                <w:t>0.67</w:t>
              </w:r>
            </w:ins>
            <w:ins w:id="1019" w:author="Blair Hu" w:date="2018-01-04T18:25:00Z">
              <w:r>
                <w:rPr>
                  <w:kern w:val="24"/>
                </w:rPr>
                <w:t>)</w:t>
              </w:r>
            </w:ins>
          </w:p>
        </w:tc>
        <w:tc>
          <w:tcPr>
            <w:tcW w:w="1655" w:type="dxa"/>
            <w:gridSpan w:val="3"/>
            <w:tcBorders>
              <w:top w:val="single" w:sz="8" w:space="0" w:color="FFFFFF"/>
              <w:left w:val="single" w:sz="8" w:space="0" w:color="FFFFFF"/>
              <w:bottom w:val="single" w:sz="24" w:space="0" w:color="FFFFFF"/>
              <w:right w:val="single" w:sz="8" w:space="0" w:color="FFFFFF"/>
            </w:tcBorders>
            <w:shd w:val="clear" w:color="auto" w:fill="F2F2F2"/>
            <w:tcMar>
              <w:top w:w="72" w:type="dxa"/>
              <w:left w:w="144" w:type="dxa"/>
              <w:bottom w:w="72" w:type="dxa"/>
              <w:right w:w="144" w:type="dxa"/>
            </w:tcMar>
            <w:hideMark/>
            <w:tcPrChange w:id="1020" w:author="Blair Hu" w:date="2018-01-04T17:58:00Z">
              <w:tcPr>
                <w:tcW w:w="1660" w:type="dxa"/>
                <w:gridSpan w:val="3"/>
                <w:tcBorders>
                  <w:top w:val="single" w:sz="8" w:space="0" w:color="FFFFFF"/>
                  <w:left w:val="single" w:sz="8" w:space="0" w:color="FFFFFF"/>
                  <w:bottom w:val="single" w:sz="24" w:space="0" w:color="FFFFFF"/>
                  <w:right w:val="single" w:sz="8" w:space="0" w:color="FFFFFF"/>
                </w:tcBorders>
                <w:shd w:val="clear" w:color="auto" w:fill="F2F2F2"/>
                <w:tcMar>
                  <w:top w:w="72" w:type="dxa"/>
                  <w:left w:w="144" w:type="dxa"/>
                  <w:bottom w:w="72" w:type="dxa"/>
                  <w:right w:w="144" w:type="dxa"/>
                </w:tcMar>
                <w:hideMark/>
              </w:tcPr>
            </w:tcPrChange>
          </w:tcPr>
          <w:p w:rsidR="006259F3" w:rsidRPr="001F7C6E" w:rsidRDefault="006259F3" w:rsidP="006259F3">
            <w:pPr>
              <w:pStyle w:val="NormalWeb"/>
              <w:spacing w:before="0" w:beforeAutospacing="0" w:after="0" w:afterAutospacing="0"/>
              <w:jc w:val="center"/>
              <w:rPr>
                <w:rFonts w:ascii="Arial" w:hAnsi="Arial" w:cs="Arial"/>
                <w:sz w:val="36"/>
                <w:szCs w:val="36"/>
              </w:rPr>
            </w:pPr>
            <w:r w:rsidRPr="001F7C6E">
              <w:rPr>
                <w:kern w:val="24"/>
              </w:rPr>
              <w:t>12.91[0.85]</w:t>
            </w:r>
            <w:r>
              <w:rPr>
                <w:kern w:val="24"/>
              </w:rPr>
              <w:t>*</w:t>
            </w:r>
          </w:p>
        </w:tc>
        <w:tc>
          <w:tcPr>
            <w:tcW w:w="1622" w:type="dxa"/>
            <w:gridSpan w:val="2"/>
            <w:tcBorders>
              <w:top w:val="single" w:sz="8" w:space="0" w:color="FFFFFF"/>
              <w:left w:val="single" w:sz="8" w:space="0" w:color="FFFFFF"/>
              <w:bottom w:val="single" w:sz="24" w:space="0" w:color="FFFFFF"/>
              <w:right w:val="single" w:sz="8" w:space="0" w:color="FFFFFF"/>
            </w:tcBorders>
            <w:shd w:val="clear" w:color="auto" w:fill="FFFFFF" w:themeFill="background1"/>
            <w:tcPrChange w:id="1021" w:author="Blair Hu" w:date="2018-01-04T17:58:00Z">
              <w:tcPr>
                <w:tcW w:w="1628" w:type="dxa"/>
                <w:gridSpan w:val="4"/>
                <w:tcBorders>
                  <w:top w:val="single" w:sz="8" w:space="0" w:color="FFFFFF"/>
                  <w:left w:val="single" w:sz="8" w:space="0" w:color="FFFFFF"/>
                  <w:bottom w:val="single" w:sz="24" w:space="0" w:color="FFFFFF"/>
                  <w:right w:val="single" w:sz="8" w:space="0" w:color="FFFFFF"/>
                </w:tcBorders>
                <w:shd w:val="clear" w:color="auto" w:fill="F2F2F2"/>
              </w:tcPr>
            </w:tcPrChange>
          </w:tcPr>
          <w:p w:rsidR="006259F3" w:rsidRPr="005A1CA8" w:rsidRDefault="006259F3" w:rsidP="006259F3">
            <w:pPr>
              <w:pStyle w:val="NormalWeb"/>
              <w:spacing w:before="0" w:beforeAutospacing="0" w:after="0" w:afterAutospacing="0"/>
              <w:jc w:val="center"/>
              <w:rPr>
                <w:kern w:val="24"/>
              </w:rPr>
            </w:pPr>
            <w:ins w:id="1022" w:author="Blair Hu" w:date="2018-01-04T18:26:00Z">
              <w:r>
                <w:rPr>
                  <w:kern w:val="24"/>
                </w:rPr>
                <w:t>(</w:t>
              </w:r>
            </w:ins>
            <w:ins w:id="1023" w:author="Blair Hu" w:date="2018-01-04T18:20:00Z">
              <w:r>
                <w:rPr>
                  <w:kern w:val="24"/>
                </w:rPr>
                <w:t>3.02 x 10</w:t>
              </w:r>
              <w:r>
                <w:rPr>
                  <w:kern w:val="24"/>
                  <w:vertAlign w:val="superscript"/>
                </w:rPr>
                <w:t>-7</w:t>
              </w:r>
            </w:ins>
            <w:ins w:id="1024" w:author="Blair Hu" w:date="2018-01-04T18:26:00Z">
              <w:r>
                <w:rPr>
                  <w:kern w:val="24"/>
                </w:rPr>
                <w:t>)</w:t>
              </w:r>
            </w:ins>
          </w:p>
        </w:tc>
      </w:tr>
      <w:tr w:rsidR="006259F3" w:rsidRPr="006031EE" w:rsidTr="001416DC">
        <w:tblPrEx>
          <w:tblPrExChange w:id="1025" w:author="Blair Hu" w:date="2018-01-04T17:58:00Z">
            <w:tblPrEx>
              <w:tblW w:w="8142" w:type="dxa"/>
            </w:tblPrEx>
          </w:tblPrExChange>
        </w:tblPrEx>
        <w:trPr>
          <w:trHeight w:val="175"/>
          <w:jc w:val="center"/>
          <w:trPrChange w:id="1026" w:author="Blair Hu" w:date="2018-01-04T17:58:00Z">
            <w:trPr>
              <w:trHeight w:val="187"/>
              <w:jc w:val="center"/>
            </w:trPr>
          </w:trPrChange>
        </w:trPr>
        <w:tc>
          <w:tcPr>
            <w:tcW w:w="1610" w:type="dxa"/>
            <w:tcBorders>
              <w:top w:val="single" w:sz="8" w:space="0" w:color="FFFFFF"/>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Change w:id="1027" w:author="Blair Hu" w:date="2018-01-04T17:58:00Z">
              <w:tcPr>
                <w:tcW w:w="1620" w:type="dxa"/>
                <w:gridSpan w:val="3"/>
                <w:tcBorders>
                  <w:top w:val="single" w:sz="8" w:space="0" w:color="FFFFFF"/>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
            </w:tcPrChange>
          </w:tcPr>
          <w:p w:rsidR="006259F3" w:rsidRPr="006031EE" w:rsidRDefault="006259F3" w:rsidP="006259F3">
            <w:pPr>
              <w:spacing w:before="0" w:after="0"/>
              <w:jc w:val="center"/>
              <w:rPr>
                <w:rFonts w:ascii="Arial" w:eastAsia="Times New Roman" w:hAnsi="Arial" w:cs="Arial"/>
                <w:sz w:val="36"/>
                <w:szCs w:val="36"/>
              </w:rPr>
            </w:pPr>
            <w:r w:rsidRPr="006031EE">
              <w:rPr>
                <w:rFonts w:eastAsia="Times New Roman" w:cs="Times New Roman"/>
                <w:b/>
                <w:bCs/>
                <w:color w:val="000000"/>
                <w:kern w:val="24"/>
                <w:szCs w:val="24"/>
              </w:rPr>
              <w:t>GONIO</w:t>
            </w:r>
          </w:p>
        </w:tc>
        <w:tc>
          <w:tcPr>
            <w:tcW w:w="1606" w:type="dxa"/>
            <w:gridSpan w:val="2"/>
            <w:tcBorders>
              <w:top w:val="single" w:sz="24"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Change w:id="1028" w:author="Blair Hu" w:date="2018-01-04T17:58:00Z">
              <w:tcPr>
                <w:tcW w:w="1615" w:type="dxa"/>
                <w:gridSpan w:val="4"/>
                <w:tcBorders>
                  <w:top w:val="single" w:sz="24"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
            </w:tcPrChange>
          </w:tcPr>
          <w:p w:rsidR="006259F3" w:rsidRPr="001F7C6E" w:rsidRDefault="006259F3" w:rsidP="006259F3">
            <w:pPr>
              <w:pStyle w:val="NormalWeb"/>
              <w:spacing w:before="0" w:beforeAutospacing="0" w:after="0" w:afterAutospacing="0"/>
              <w:jc w:val="center"/>
              <w:rPr>
                <w:rFonts w:ascii="Arial" w:hAnsi="Arial" w:cs="Arial"/>
                <w:sz w:val="36"/>
                <w:szCs w:val="36"/>
              </w:rPr>
            </w:pPr>
            <w:r w:rsidRPr="001F7C6E">
              <w:rPr>
                <w:kern w:val="24"/>
              </w:rPr>
              <w:t>9.51 [0.82]</w:t>
            </w:r>
          </w:p>
        </w:tc>
        <w:tc>
          <w:tcPr>
            <w:tcW w:w="1611" w:type="dxa"/>
            <w:gridSpan w:val="2"/>
            <w:tcBorders>
              <w:top w:val="single" w:sz="24"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Change w:id="1029" w:author="Blair Hu" w:date="2018-01-04T17:58:00Z">
              <w:tcPr>
                <w:tcW w:w="1619" w:type="dxa"/>
                <w:gridSpan w:val="4"/>
                <w:tcBorders>
                  <w:top w:val="single" w:sz="24"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
            </w:tcPrChange>
          </w:tcPr>
          <w:p w:rsidR="006259F3" w:rsidRPr="001F7C6E" w:rsidRDefault="006259F3" w:rsidP="006259F3">
            <w:pPr>
              <w:pStyle w:val="NormalWeb"/>
              <w:spacing w:before="0" w:beforeAutospacing="0" w:after="0" w:afterAutospacing="0"/>
              <w:jc w:val="center"/>
              <w:rPr>
                <w:rFonts w:ascii="Arial" w:hAnsi="Arial" w:cs="Arial"/>
                <w:sz w:val="36"/>
                <w:szCs w:val="36"/>
              </w:rPr>
            </w:pPr>
            <w:r w:rsidRPr="001F7C6E">
              <w:rPr>
                <w:kern w:val="24"/>
              </w:rPr>
              <w:t>10.06 [0.94]</w:t>
            </w:r>
          </w:p>
        </w:tc>
        <w:tc>
          <w:tcPr>
            <w:tcW w:w="1616" w:type="dxa"/>
            <w:gridSpan w:val="2"/>
            <w:tcBorders>
              <w:top w:val="single" w:sz="24" w:space="0" w:color="FFFFFF"/>
              <w:left w:val="single" w:sz="8" w:space="0" w:color="FFFFFF"/>
              <w:bottom w:val="single" w:sz="8" w:space="0" w:color="FFFFFF"/>
              <w:right w:val="single" w:sz="8" w:space="0" w:color="FFFFFF"/>
            </w:tcBorders>
            <w:shd w:val="clear" w:color="auto" w:fill="FFFFFF" w:themeFill="background1"/>
            <w:tcPrChange w:id="1030" w:author="Blair Hu" w:date="2018-01-04T17:58:00Z">
              <w:tcPr>
                <w:tcW w:w="1628" w:type="dxa"/>
                <w:gridSpan w:val="5"/>
                <w:tcBorders>
                  <w:top w:val="single" w:sz="24" w:space="0" w:color="FFFFFF"/>
                  <w:left w:val="single" w:sz="8" w:space="0" w:color="FFFFFF"/>
                  <w:bottom w:val="single" w:sz="8" w:space="0" w:color="FFFFFF"/>
                  <w:right w:val="single" w:sz="8" w:space="0" w:color="FFFFFF"/>
                </w:tcBorders>
                <w:shd w:val="clear" w:color="auto" w:fill="F2F2F2"/>
              </w:tcPr>
            </w:tcPrChange>
          </w:tcPr>
          <w:p w:rsidR="006259F3" w:rsidRPr="001F7C6E" w:rsidRDefault="006259F3" w:rsidP="006259F3">
            <w:pPr>
              <w:pStyle w:val="NormalWeb"/>
              <w:spacing w:before="0" w:beforeAutospacing="0" w:after="0" w:afterAutospacing="0"/>
              <w:jc w:val="center"/>
              <w:rPr>
                <w:kern w:val="24"/>
              </w:rPr>
            </w:pPr>
            <w:ins w:id="1031" w:author="Blair Hu" w:date="2018-01-04T18:25:00Z">
              <w:r>
                <w:rPr>
                  <w:kern w:val="24"/>
                </w:rPr>
                <w:t>(</w:t>
              </w:r>
            </w:ins>
            <w:ins w:id="1032" w:author="Blair Hu" w:date="2018-01-04T18:20:00Z">
              <w:r>
                <w:rPr>
                  <w:kern w:val="24"/>
                </w:rPr>
                <w:t>0.46</w:t>
              </w:r>
            </w:ins>
            <w:ins w:id="1033" w:author="Blair Hu" w:date="2018-01-04T18:25:00Z">
              <w:r>
                <w:rPr>
                  <w:kern w:val="24"/>
                </w:rPr>
                <w:t>)</w:t>
              </w:r>
            </w:ins>
          </w:p>
        </w:tc>
        <w:tc>
          <w:tcPr>
            <w:tcW w:w="1655" w:type="dxa"/>
            <w:gridSpan w:val="3"/>
            <w:tcBorders>
              <w:top w:val="single" w:sz="24"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Change w:id="1034" w:author="Blair Hu" w:date="2018-01-04T17:58:00Z">
              <w:tcPr>
                <w:tcW w:w="1660" w:type="dxa"/>
                <w:gridSpan w:val="3"/>
                <w:tcBorders>
                  <w:top w:val="single" w:sz="24"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
            </w:tcPrChange>
          </w:tcPr>
          <w:p w:rsidR="006259F3" w:rsidRPr="001F7C6E" w:rsidRDefault="006259F3" w:rsidP="006259F3">
            <w:pPr>
              <w:pStyle w:val="NormalWeb"/>
              <w:spacing w:before="0" w:beforeAutospacing="0" w:after="0" w:afterAutospacing="0"/>
              <w:jc w:val="center"/>
              <w:rPr>
                <w:rFonts w:ascii="Arial" w:hAnsi="Arial" w:cs="Arial"/>
                <w:sz w:val="36"/>
                <w:szCs w:val="36"/>
              </w:rPr>
            </w:pPr>
            <w:r w:rsidRPr="001F7C6E">
              <w:rPr>
                <w:kern w:val="24"/>
              </w:rPr>
              <w:t>5.18 [0.63]</w:t>
            </w:r>
            <w:r>
              <w:rPr>
                <w:kern w:val="24"/>
              </w:rPr>
              <w:t>*</w:t>
            </w:r>
          </w:p>
        </w:tc>
        <w:tc>
          <w:tcPr>
            <w:tcW w:w="1622" w:type="dxa"/>
            <w:gridSpan w:val="2"/>
            <w:tcBorders>
              <w:top w:val="single" w:sz="24" w:space="0" w:color="FFFFFF"/>
              <w:left w:val="single" w:sz="8" w:space="0" w:color="FFFFFF"/>
              <w:bottom w:val="single" w:sz="8" w:space="0" w:color="FFFFFF"/>
              <w:right w:val="single" w:sz="8" w:space="0" w:color="FFFFFF"/>
            </w:tcBorders>
            <w:shd w:val="clear" w:color="auto" w:fill="FFFFFF" w:themeFill="background1"/>
            <w:tcPrChange w:id="1035" w:author="Blair Hu" w:date="2018-01-04T17:58:00Z">
              <w:tcPr>
                <w:tcW w:w="1628" w:type="dxa"/>
                <w:gridSpan w:val="4"/>
                <w:tcBorders>
                  <w:top w:val="single" w:sz="24" w:space="0" w:color="FFFFFF"/>
                  <w:left w:val="single" w:sz="8" w:space="0" w:color="FFFFFF"/>
                  <w:bottom w:val="single" w:sz="8" w:space="0" w:color="FFFFFF"/>
                  <w:right w:val="single" w:sz="8" w:space="0" w:color="FFFFFF"/>
                </w:tcBorders>
                <w:shd w:val="clear" w:color="auto" w:fill="F2F2F2"/>
              </w:tcPr>
            </w:tcPrChange>
          </w:tcPr>
          <w:p w:rsidR="006259F3" w:rsidRPr="005A1CA8" w:rsidRDefault="006259F3" w:rsidP="006259F3">
            <w:pPr>
              <w:pStyle w:val="NormalWeb"/>
              <w:spacing w:before="0" w:beforeAutospacing="0" w:after="0" w:afterAutospacing="0"/>
              <w:jc w:val="center"/>
              <w:rPr>
                <w:kern w:val="24"/>
              </w:rPr>
            </w:pPr>
            <w:ins w:id="1036" w:author="Blair Hu" w:date="2018-01-04T18:26:00Z">
              <w:r>
                <w:rPr>
                  <w:kern w:val="24"/>
                </w:rPr>
                <w:t>(</w:t>
              </w:r>
            </w:ins>
            <w:ins w:id="1037" w:author="Blair Hu" w:date="2018-01-04T18:19:00Z">
              <w:r>
                <w:rPr>
                  <w:kern w:val="24"/>
                </w:rPr>
                <w:t>2.79 x 10</w:t>
              </w:r>
              <w:r>
                <w:rPr>
                  <w:kern w:val="24"/>
                  <w:vertAlign w:val="superscript"/>
                </w:rPr>
                <w:t>-6</w:t>
              </w:r>
            </w:ins>
            <w:ins w:id="1038" w:author="Blair Hu" w:date="2018-01-04T18:26:00Z">
              <w:r>
                <w:rPr>
                  <w:kern w:val="24"/>
                </w:rPr>
                <w:t>)</w:t>
              </w:r>
            </w:ins>
          </w:p>
        </w:tc>
      </w:tr>
      <w:tr w:rsidR="006259F3" w:rsidRPr="006031EE" w:rsidTr="001416DC">
        <w:tblPrEx>
          <w:tblPrExChange w:id="1039" w:author="Blair Hu" w:date="2018-01-04T17:58:00Z">
            <w:tblPrEx>
              <w:tblW w:w="8142" w:type="dxa"/>
            </w:tblPrEx>
          </w:tblPrExChange>
        </w:tblPrEx>
        <w:trPr>
          <w:trHeight w:val="175"/>
          <w:jc w:val="center"/>
          <w:trPrChange w:id="1040" w:author="Blair Hu" w:date="2018-01-04T17:58:00Z">
            <w:trPr>
              <w:trHeight w:val="187"/>
              <w:jc w:val="center"/>
            </w:trPr>
          </w:trPrChange>
        </w:trPr>
        <w:tc>
          <w:tcPr>
            <w:tcW w:w="1610" w:type="dxa"/>
            <w:tcBorders>
              <w:top w:val="single" w:sz="8" w:space="0" w:color="FFFFFF"/>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Change w:id="1041" w:author="Blair Hu" w:date="2018-01-04T17:58:00Z">
              <w:tcPr>
                <w:tcW w:w="1620" w:type="dxa"/>
                <w:gridSpan w:val="3"/>
                <w:tcBorders>
                  <w:top w:val="single" w:sz="8" w:space="0" w:color="FFFFFF"/>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
            </w:tcPrChange>
          </w:tcPr>
          <w:p w:rsidR="006259F3" w:rsidRPr="006031EE" w:rsidRDefault="006259F3" w:rsidP="006259F3">
            <w:pPr>
              <w:spacing w:before="0" w:after="0"/>
              <w:jc w:val="center"/>
              <w:rPr>
                <w:rFonts w:ascii="Arial" w:eastAsia="Times New Roman" w:hAnsi="Arial" w:cs="Arial"/>
                <w:sz w:val="36"/>
                <w:szCs w:val="36"/>
              </w:rPr>
            </w:pPr>
            <w:r w:rsidRPr="006031EE">
              <w:rPr>
                <w:rFonts w:eastAsia="Times New Roman" w:cs="Times New Roman"/>
                <w:b/>
                <w:bCs/>
                <w:color w:val="000000"/>
                <w:kern w:val="24"/>
                <w:szCs w:val="24"/>
              </w:rPr>
              <w:t>IMU</w:t>
            </w:r>
          </w:p>
        </w:tc>
        <w:tc>
          <w:tcPr>
            <w:tcW w:w="1606" w:type="dxa"/>
            <w:gridSpan w:val="2"/>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Change w:id="1042" w:author="Blair Hu" w:date="2018-01-04T17:58:00Z">
              <w:tcPr>
                <w:tcW w:w="1615" w:type="dxa"/>
                <w:gridSpan w:val="4"/>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
            </w:tcPrChange>
          </w:tcPr>
          <w:p w:rsidR="006259F3" w:rsidRPr="001F7C6E" w:rsidRDefault="006259F3" w:rsidP="006259F3">
            <w:pPr>
              <w:pStyle w:val="NormalWeb"/>
              <w:spacing w:before="0" w:beforeAutospacing="0" w:after="0" w:afterAutospacing="0"/>
              <w:jc w:val="center"/>
              <w:rPr>
                <w:rFonts w:ascii="Arial" w:hAnsi="Arial" w:cs="Arial"/>
                <w:sz w:val="36"/>
                <w:szCs w:val="36"/>
              </w:rPr>
            </w:pPr>
            <w:r w:rsidRPr="001F7C6E">
              <w:rPr>
                <w:kern w:val="24"/>
              </w:rPr>
              <w:t>8.31 [0.74]</w:t>
            </w:r>
          </w:p>
        </w:tc>
        <w:tc>
          <w:tcPr>
            <w:tcW w:w="1611" w:type="dxa"/>
            <w:gridSpan w:val="2"/>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Change w:id="1043" w:author="Blair Hu" w:date="2018-01-04T17:58:00Z">
              <w:tcPr>
                <w:tcW w:w="1619" w:type="dxa"/>
                <w:gridSpan w:val="4"/>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
            </w:tcPrChange>
          </w:tcPr>
          <w:p w:rsidR="006259F3" w:rsidRPr="001F7C6E" w:rsidRDefault="006259F3" w:rsidP="006259F3">
            <w:pPr>
              <w:pStyle w:val="NormalWeb"/>
              <w:spacing w:before="0" w:beforeAutospacing="0" w:after="0" w:afterAutospacing="0"/>
              <w:jc w:val="center"/>
              <w:rPr>
                <w:rFonts w:ascii="Arial" w:hAnsi="Arial" w:cs="Arial"/>
                <w:sz w:val="36"/>
                <w:szCs w:val="36"/>
              </w:rPr>
            </w:pPr>
            <w:r w:rsidRPr="001F7C6E">
              <w:rPr>
                <w:kern w:val="24"/>
              </w:rPr>
              <w:t>8.70 [0.64]</w:t>
            </w:r>
          </w:p>
        </w:tc>
        <w:tc>
          <w:tcPr>
            <w:tcW w:w="1616" w:type="dxa"/>
            <w:gridSpan w:val="2"/>
            <w:tcBorders>
              <w:top w:val="single" w:sz="8" w:space="0" w:color="FFFFFF"/>
              <w:left w:val="single" w:sz="8" w:space="0" w:color="FFFFFF"/>
              <w:bottom w:val="single" w:sz="8" w:space="0" w:color="FFFFFF"/>
              <w:right w:val="single" w:sz="8" w:space="0" w:color="FFFFFF"/>
            </w:tcBorders>
            <w:shd w:val="clear" w:color="auto" w:fill="FFFFFF" w:themeFill="background1"/>
            <w:tcPrChange w:id="1044" w:author="Blair Hu" w:date="2018-01-04T17:58:00Z">
              <w:tcPr>
                <w:tcW w:w="1628" w:type="dxa"/>
                <w:gridSpan w:val="5"/>
                <w:tcBorders>
                  <w:top w:val="single" w:sz="8" w:space="0" w:color="FFFFFF"/>
                  <w:left w:val="single" w:sz="8" w:space="0" w:color="FFFFFF"/>
                  <w:bottom w:val="single" w:sz="8" w:space="0" w:color="FFFFFF"/>
                  <w:right w:val="single" w:sz="8" w:space="0" w:color="FFFFFF"/>
                </w:tcBorders>
                <w:shd w:val="clear" w:color="auto" w:fill="F2F2F2"/>
              </w:tcPr>
            </w:tcPrChange>
          </w:tcPr>
          <w:p w:rsidR="006259F3" w:rsidRPr="001F7C6E" w:rsidRDefault="006259F3" w:rsidP="006259F3">
            <w:pPr>
              <w:pStyle w:val="NormalWeb"/>
              <w:spacing w:before="0" w:beforeAutospacing="0" w:after="0" w:afterAutospacing="0"/>
              <w:jc w:val="center"/>
              <w:rPr>
                <w:kern w:val="24"/>
              </w:rPr>
            </w:pPr>
            <w:ins w:id="1045" w:author="Blair Hu" w:date="2018-01-04T18:25:00Z">
              <w:r>
                <w:rPr>
                  <w:kern w:val="24"/>
                </w:rPr>
                <w:t>(</w:t>
              </w:r>
            </w:ins>
            <w:ins w:id="1046" w:author="Blair Hu" w:date="2018-01-04T18:20:00Z">
              <w:r>
                <w:rPr>
                  <w:kern w:val="24"/>
                </w:rPr>
                <w:t>0.36</w:t>
              </w:r>
            </w:ins>
            <w:ins w:id="1047" w:author="Blair Hu" w:date="2018-01-04T18:26:00Z">
              <w:r>
                <w:rPr>
                  <w:kern w:val="24"/>
                </w:rPr>
                <w:t>)</w:t>
              </w:r>
            </w:ins>
          </w:p>
        </w:tc>
        <w:tc>
          <w:tcPr>
            <w:tcW w:w="1655" w:type="dxa"/>
            <w:gridSpan w:val="3"/>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Change w:id="1048" w:author="Blair Hu" w:date="2018-01-04T17:58:00Z">
              <w:tcPr>
                <w:tcW w:w="1660" w:type="dxa"/>
                <w:gridSpan w:val="3"/>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
            </w:tcPrChange>
          </w:tcPr>
          <w:p w:rsidR="006259F3" w:rsidRPr="001F7C6E" w:rsidRDefault="006259F3" w:rsidP="006259F3">
            <w:pPr>
              <w:pStyle w:val="NormalWeb"/>
              <w:spacing w:before="0" w:beforeAutospacing="0" w:after="0" w:afterAutospacing="0"/>
              <w:jc w:val="center"/>
              <w:rPr>
                <w:rFonts w:ascii="Arial" w:hAnsi="Arial" w:cs="Arial"/>
                <w:sz w:val="36"/>
                <w:szCs w:val="36"/>
              </w:rPr>
            </w:pPr>
            <w:r w:rsidRPr="001F7C6E">
              <w:rPr>
                <w:kern w:val="24"/>
              </w:rPr>
              <w:t>6.40 [0.56]</w:t>
            </w:r>
            <w:r>
              <w:rPr>
                <w:kern w:val="24"/>
              </w:rPr>
              <w:t>*</w:t>
            </w:r>
          </w:p>
        </w:tc>
        <w:tc>
          <w:tcPr>
            <w:tcW w:w="1622" w:type="dxa"/>
            <w:gridSpan w:val="2"/>
            <w:tcBorders>
              <w:top w:val="single" w:sz="8" w:space="0" w:color="FFFFFF"/>
              <w:left w:val="single" w:sz="8" w:space="0" w:color="FFFFFF"/>
              <w:bottom w:val="single" w:sz="8" w:space="0" w:color="FFFFFF"/>
              <w:right w:val="single" w:sz="8" w:space="0" w:color="FFFFFF"/>
            </w:tcBorders>
            <w:shd w:val="clear" w:color="auto" w:fill="FFFFFF" w:themeFill="background1"/>
            <w:tcPrChange w:id="1049" w:author="Blair Hu" w:date="2018-01-04T17:58:00Z">
              <w:tcPr>
                <w:tcW w:w="1628" w:type="dxa"/>
                <w:gridSpan w:val="4"/>
                <w:tcBorders>
                  <w:top w:val="single" w:sz="8" w:space="0" w:color="FFFFFF"/>
                  <w:left w:val="single" w:sz="8" w:space="0" w:color="FFFFFF"/>
                  <w:bottom w:val="single" w:sz="8" w:space="0" w:color="FFFFFF"/>
                  <w:right w:val="single" w:sz="8" w:space="0" w:color="FFFFFF"/>
                </w:tcBorders>
                <w:shd w:val="clear" w:color="auto" w:fill="F2F2F2"/>
              </w:tcPr>
            </w:tcPrChange>
          </w:tcPr>
          <w:p w:rsidR="006259F3" w:rsidRPr="005A1CA8" w:rsidRDefault="006259F3" w:rsidP="006259F3">
            <w:pPr>
              <w:pStyle w:val="NormalWeb"/>
              <w:spacing w:before="0" w:beforeAutospacing="0" w:after="0" w:afterAutospacing="0"/>
              <w:jc w:val="center"/>
              <w:rPr>
                <w:kern w:val="24"/>
              </w:rPr>
            </w:pPr>
            <w:ins w:id="1050" w:author="Blair Hu" w:date="2018-01-04T18:26:00Z">
              <w:r>
                <w:rPr>
                  <w:kern w:val="24"/>
                </w:rPr>
                <w:t>(</w:t>
              </w:r>
            </w:ins>
            <w:ins w:id="1051" w:author="Blair Hu" w:date="2018-01-04T18:19:00Z">
              <w:r>
                <w:rPr>
                  <w:kern w:val="24"/>
                </w:rPr>
                <w:t>6.08 x 10</w:t>
              </w:r>
              <w:r>
                <w:rPr>
                  <w:kern w:val="24"/>
                  <w:vertAlign w:val="superscript"/>
                </w:rPr>
                <w:t>-4</w:t>
              </w:r>
            </w:ins>
            <w:ins w:id="1052" w:author="Blair Hu" w:date="2018-01-04T18:26:00Z">
              <w:r>
                <w:rPr>
                  <w:kern w:val="24"/>
                </w:rPr>
                <w:t>)</w:t>
              </w:r>
            </w:ins>
          </w:p>
        </w:tc>
      </w:tr>
      <w:tr w:rsidR="006259F3" w:rsidRPr="006031EE" w:rsidTr="001416DC">
        <w:tblPrEx>
          <w:tblPrExChange w:id="1053" w:author="Blair Hu" w:date="2018-01-04T17:58:00Z">
            <w:tblPrEx>
              <w:tblW w:w="8142" w:type="dxa"/>
            </w:tblPrEx>
          </w:tblPrExChange>
        </w:tblPrEx>
        <w:trPr>
          <w:trHeight w:val="175"/>
          <w:jc w:val="center"/>
          <w:trPrChange w:id="1054" w:author="Blair Hu" w:date="2018-01-04T17:58:00Z">
            <w:trPr>
              <w:trHeight w:val="187"/>
              <w:jc w:val="center"/>
            </w:trPr>
          </w:trPrChange>
        </w:trPr>
        <w:tc>
          <w:tcPr>
            <w:tcW w:w="1610" w:type="dxa"/>
            <w:tcBorders>
              <w:top w:val="single" w:sz="8" w:space="0" w:color="FFFFFF"/>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Change w:id="1055" w:author="Blair Hu" w:date="2018-01-04T17:58:00Z">
              <w:tcPr>
                <w:tcW w:w="1620" w:type="dxa"/>
                <w:gridSpan w:val="3"/>
                <w:tcBorders>
                  <w:top w:val="single" w:sz="8" w:space="0" w:color="FFFFFF"/>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
            </w:tcPrChange>
          </w:tcPr>
          <w:p w:rsidR="006259F3" w:rsidRPr="006031EE" w:rsidRDefault="006259F3" w:rsidP="006259F3">
            <w:pPr>
              <w:spacing w:before="0" w:after="0"/>
              <w:jc w:val="center"/>
              <w:rPr>
                <w:rFonts w:ascii="Arial" w:eastAsia="Times New Roman" w:hAnsi="Arial" w:cs="Arial"/>
                <w:sz w:val="36"/>
                <w:szCs w:val="36"/>
              </w:rPr>
            </w:pPr>
            <w:r w:rsidRPr="006031EE">
              <w:rPr>
                <w:rFonts w:eastAsia="Times New Roman" w:cs="Times New Roman"/>
                <w:b/>
                <w:bCs/>
                <w:color w:val="000000"/>
                <w:kern w:val="24"/>
                <w:szCs w:val="24"/>
              </w:rPr>
              <w:t>ALL-LDA</w:t>
            </w:r>
          </w:p>
        </w:tc>
        <w:tc>
          <w:tcPr>
            <w:tcW w:w="1606" w:type="dxa"/>
            <w:gridSpan w:val="2"/>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Change w:id="1056" w:author="Blair Hu" w:date="2018-01-04T17:58:00Z">
              <w:tcPr>
                <w:tcW w:w="1615" w:type="dxa"/>
                <w:gridSpan w:val="4"/>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
            </w:tcPrChange>
          </w:tcPr>
          <w:p w:rsidR="006259F3" w:rsidRPr="001F7C6E" w:rsidRDefault="006259F3" w:rsidP="006259F3">
            <w:pPr>
              <w:pStyle w:val="NormalWeb"/>
              <w:spacing w:before="0" w:beforeAutospacing="0" w:after="0" w:afterAutospacing="0"/>
              <w:jc w:val="center"/>
              <w:rPr>
                <w:rFonts w:ascii="Arial" w:hAnsi="Arial" w:cs="Arial"/>
                <w:sz w:val="36"/>
                <w:szCs w:val="36"/>
              </w:rPr>
            </w:pPr>
            <w:r w:rsidRPr="001F7C6E">
              <w:rPr>
                <w:b/>
                <w:bCs/>
                <w:kern w:val="24"/>
              </w:rPr>
              <w:t>5.94 [0.84]</w:t>
            </w:r>
          </w:p>
        </w:tc>
        <w:tc>
          <w:tcPr>
            <w:tcW w:w="1611" w:type="dxa"/>
            <w:gridSpan w:val="2"/>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Change w:id="1057" w:author="Blair Hu" w:date="2018-01-04T17:58:00Z">
              <w:tcPr>
                <w:tcW w:w="1619" w:type="dxa"/>
                <w:gridSpan w:val="4"/>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
            </w:tcPrChange>
          </w:tcPr>
          <w:p w:rsidR="006259F3" w:rsidRPr="001F7C6E" w:rsidRDefault="006259F3" w:rsidP="006259F3">
            <w:pPr>
              <w:pStyle w:val="NormalWeb"/>
              <w:spacing w:before="0" w:beforeAutospacing="0" w:after="0" w:afterAutospacing="0"/>
              <w:jc w:val="center"/>
              <w:rPr>
                <w:rFonts w:ascii="Arial" w:hAnsi="Arial" w:cs="Arial"/>
                <w:sz w:val="36"/>
                <w:szCs w:val="36"/>
              </w:rPr>
            </w:pPr>
            <w:r w:rsidRPr="001F7C6E">
              <w:rPr>
                <w:b/>
                <w:bCs/>
                <w:kern w:val="24"/>
              </w:rPr>
              <w:t>7.42 [0.82]</w:t>
            </w:r>
            <w:r>
              <w:rPr>
                <w:b/>
                <w:bCs/>
                <w:kern w:val="24"/>
              </w:rPr>
              <w:t>*</w:t>
            </w:r>
          </w:p>
        </w:tc>
        <w:tc>
          <w:tcPr>
            <w:tcW w:w="1616" w:type="dxa"/>
            <w:gridSpan w:val="2"/>
            <w:tcBorders>
              <w:top w:val="single" w:sz="8" w:space="0" w:color="FFFFFF"/>
              <w:left w:val="single" w:sz="8" w:space="0" w:color="FFFFFF"/>
              <w:bottom w:val="single" w:sz="8" w:space="0" w:color="FFFFFF"/>
              <w:right w:val="single" w:sz="8" w:space="0" w:color="FFFFFF"/>
            </w:tcBorders>
            <w:shd w:val="clear" w:color="auto" w:fill="FFFFFF" w:themeFill="background1"/>
            <w:tcPrChange w:id="1058" w:author="Blair Hu" w:date="2018-01-04T17:58:00Z">
              <w:tcPr>
                <w:tcW w:w="1628" w:type="dxa"/>
                <w:gridSpan w:val="5"/>
                <w:tcBorders>
                  <w:top w:val="single" w:sz="8" w:space="0" w:color="FFFFFF"/>
                  <w:left w:val="single" w:sz="8" w:space="0" w:color="FFFFFF"/>
                  <w:bottom w:val="single" w:sz="8" w:space="0" w:color="FFFFFF"/>
                  <w:right w:val="single" w:sz="8" w:space="0" w:color="FFFFFF"/>
                </w:tcBorders>
                <w:shd w:val="clear" w:color="auto" w:fill="F2F2F2"/>
              </w:tcPr>
            </w:tcPrChange>
          </w:tcPr>
          <w:p w:rsidR="006259F3" w:rsidRPr="00883957" w:rsidRDefault="006259F3" w:rsidP="006259F3">
            <w:pPr>
              <w:pStyle w:val="NormalWeb"/>
              <w:spacing w:before="0" w:beforeAutospacing="0" w:after="0" w:afterAutospacing="0"/>
              <w:jc w:val="center"/>
              <w:rPr>
                <w:bCs/>
                <w:kern w:val="24"/>
                <w:rPrChange w:id="1059" w:author="Blair Hu" w:date="2018-01-04T18:26:00Z">
                  <w:rPr>
                    <w:b/>
                    <w:bCs/>
                    <w:kern w:val="24"/>
                  </w:rPr>
                </w:rPrChange>
              </w:rPr>
            </w:pPr>
            <w:ins w:id="1060" w:author="Blair Hu" w:date="2018-01-04T18:25:00Z">
              <w:r>
                <w:rPr>
                  <w:bCs/>
                  <w:kern w:val="24"/>
                </w:rPr>
                <w:t>(</w:t>
              </w:r>
            </w:ins>
            <w:ins w:id="1061" w:author="Blair Hu" w:date="2018-01-04T18:19:00Z">
              <w:r w:rsidRPr="00CB4F27">
                <w:rPr>
                  <w:bCs/>
                  <w:kern w:val="24"/>
                  <w:rPrChange w:id="1062" w:author="Blair Hu" w:date="2018-01-04T18:19:00Z">
                    <w:rPr>
                      <w:b/>
                      <w:bCs/>
                      <w:kern w:val="24"/>
                    </w:rPr>
                  </w:rPrChange>
                </w:rPr>
                <w:t>9.70 x 10</w:t>
              </w:r>
              <w:r w:rsidRPr="00CB4F27">
                <w:rPr>
                  <w:bCs/>
                  <w:kern w:val="24"/>
                  <w:vertAlign w:val="superscript"/>
                  <w:rPrChange w:id="1063" w:author="Blair Hu" w:date="2018-01-04T18:19:00Z">
                    <w:rPr>
                      <w:b/>
                      <w:bCs/>
                      <w:kern w:val="24"/>
                      <w:vertAlign w:val="superscript"/>
                    </w:rPr>
                  </w:rPrChange>
                </w:rPr>
                <w:t>-4</w:t>
              </w:r>
            </w:ins>
            <w:ins w:id="1064" w:author="Blair Hu" w:date="2018-01-04T18:26:00Z">
              <w:r>
                <w:rPr>
                  <w:bCs/>
                  <w:kern w:val="24"/>
                </w:rPr>
                <w:t>)</w:t>
              </w:r>
            </w:ins>
          </w:p>
        </w:tc>
        <w:tc>
          <w:tcPr>
            <w:tcW w:w="1655" w:type="dxa"/>
            <w:gridSpan w:val="3"/>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Change w:id="1065" w:author="Blair Hu" w:date="2018-01-04T17:58:00Z">
              <w:tcPr>
                <w:tcW w:w="1660" w:type="dxa"/>
                <w:gridSpan w:val="3"/>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
            </w:tcPrChange>
          </w:tcPr>
          <w:p w:rsidR="006259F3" w:rsidRPr="001F7C6E" w:rsidRDefault="006259F3" w:rsidP="006259F3">
            <w:pPr>
              <w:pStyle w:val="NormalWeb"/>
              <w:spacing w:before="0" w:beforeAutospacing="0" w:after="0" w:afterAutospacing="0"/>
              <w:jc w:val="center"/>
              <w:rPr>
                <w:rFonts w:ascii="Arial" w:hAnsi="Arial" w:cs="Arial"/>
                <w:sz w:val="36"/>
                <w:szCs w:val="36"/>
              </w:rPr>
            </w:pPr>
            <w:r w:rsidRPr="001F7C6E">
              <w:rPr>
                <w:b/>
                <w:bCs/>
                <w:kern w:val="24"/>
              </w:rPr>
              <w:t>4.50 [0.76]</w:t>
            </w:r>
            <w:r>
              <w:rPr>
                <w:b/>
                <w:bCs/>
                <w:kern w:val="24"/>
              </w:rPr>
              <w:t>*</w:t>
            </w:r>
          </w:p>
        </w:tc>
        <w:tc>
          <w:tcPr>
            <w:tcW w:w="1622" w:type="dxa"/>
            <w:gridSpan w:val="2"/>
            <w:tcBorders>
              <w:top w:val="single" w:sz="8" w:space="0" w:color="FFFFFF"/>
              <w:left w:val="single" w:sz="8" w:space="0" w:color="FFFFFF"/>
              <w:bottom w:val="single" w:sz="8" w:space="0" w:color="FFFFFF"/>
              <w:right w:val="single" w:sz="8" w:space="0" w:color="FFFFFF"/>
            </w:tcBorders>
            <w:shd w:val="clear" w:color="auto" w:fill="FFFFFF" w:themeFill="background1"/>
            <w:tcPrChange w:id="1066" w:author="Blair Hu" w:date="2018-01-04T17:58:00Z">
              <w:tcPr>
                <w:tcW w:w="1628" w:type="dxa"/>
                <w:gridSpan w:val="4"/>
                <w:tcBorders>
                  <w:top w:val="single" w:sz="8" w:space="0" w:color="FFFFFF"/>
                  <w:left w:val="single" w:sz="8" w:space="0" w:color="FFFFFF"/>
                  <w:bottom w:val="single" w:sz="8" w:space="0" w:color="FFFFFF"/>
                  <w:right w:val="single" w:sz="8" w:space="0" w:color="FFFFFF"/>
                </w:tcBorders>
                <w:shd w:val="clear" w:color="auto" w:fill="F2F2F2"/>
              </w:tcPr>
            </w:tcPrChange>
          </w:tcPr>
          <w:p w:rsidR="006259F3" w:rsidRPr="00883957" w:rsidRDefault="006259F3" w:rsidP="006259F3">
            <w:pPr>
              <w:pStyle w:val="NormalWeb"/>
              <w:spacing w:before="0" w:beforeAutospacing="0" w:after="0" w:afterAutospacing="0"/>
              <w:jc w:val="center"/>
              <w:rPr>
                <w:bCs/>
                <w:kern w:val="24"/>
                <w:rPrChange w:id="1067" w:author="Blair Hu" w:date="2018-01-04T18:26:00Z">
                  <w:rPr>
                    <w:b/>
                    <w:bCs/>
                    <w:kern w:val="24"/>
                  </w:rPr>
                </w:rPrChange>
              </w:rPr>
            </w:pPr>
            <w:ins w:id="1068" w:author="Blair Hu" w:date="2018-01-04T18:26:00Z">
              <w:r>
                <w:rPr>
                  <w:bCs/>
                  <w:kern w:val="24"/>
                </w:rPr>
                <w:t>(</w:t>
              </w:r>
            </w:ins>
            <w:ins w:id="1069" w:author="Blair Hu" w:date="2018-01-04T18:19:00Z">
              <w:r w:rsidRPr="00CB4F27">
                <w:rPr>
                  <w:bCs/>
                  <w:kern w:val="24"/>
                  <w:rPrChange w:id="1070" w:author="Blair Hu" w:date="2018-01-04T18:19:00Z">
                    <w:rPr>
                      <w:b/>
                      <w:bCs/>
                      <w:kern w:val="24"/>
                    </w:rPr>
                  </w:rPrChange>
                </w:rPr>
                <w:t>5.19 x 10</w:t>
              </w:r>
              <w:r w:rsidRPr="00CB4F27">
                <w:rPr>
                  <w:bCs/>
                  <w:kern w:val="24"/>
                  <w:vertAlign w:val="superscript"/>
                  <w:rPrChange w:id="1071" w:author="Blair Hu" w:date="2018-01-04T18:19:00Z">
                    <w:rPr>
                      <w:b/>
                      <w:bCs/>
                      <w:kern w:val="24"/>
                      <w:vertAlign w:val="superscript"/>
                    </w:rPr>
                  </w:rPrChange>
                </w:rPr>
                <w:t>-4</w:t>
              </w:r>
            </w:ins>
            <w:ins w:id="1072" w:author="Blair Hu" w:date="2018-01-04T18:26:00Z">
              <w:r>
                <w:rPr>
                  <w:bCs/>
                  <w:kern w:val="24"/>
                </w:rPr>
                <w:t>)</w:t>
              </w:r>
            </w:ins>
          </w:p>
        </w:tc>
      </w:tr>
      <w:tr w:rsidR="006259F3" w:rsidRPr="006031EE" w:rsidTr="001416DC">
        <w:tblPrEx>
          <w:tblPrExChange w:id="1073" w:author="Blair Hu" w:date="2018-01-04T17:58:00Z">
            <w:tblPrEx>
              <w:tblW w:w="8142" w:type="dxa"/>
            </w:tblPrEx>
          </w:tblPrExChange>
        </w:tblPrEx>
        <w:trPr>
          <w:trHeight w:val="175"/>
          <w:jc w:val="center"/>
          <w:trPrChange w:id="1074" w:author="Blair Hu" w:date="2018-01-04T17:58:00Z">
            <w:trPr>
              <w:trHeight w:val="187"/>
              <w:jc w:val="center"/>
            </w:trPr>
          </w:trPrChange>
        </w:trPr>
        <w:tc>
          <w:tcPr>
            <w:tcW w:w="1610" w:type="dxa"/>
            <w:tcBorders>
              <w:top w:val="single" w:sz="8" w:space="0" w:color="FFFFFF"/>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Change w:id="1075" w:author="Blair Hu" w:date="2018-01-04T17:58:00Z">
              <w:tcPr>
                <w:tcW w:w="1620" w:type="dxa"/>
                <w:gridSpan w:val="3"/>
                <w:tcBorders>
                  <w:top w:val="single" w:sz="8" w:space="0" w:color="FFFFFF"/>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
            </w:tcPrChange>
          </w:tcPr>
          <w:p w:rsidR="006259F3" w:rsidRPr="006031EE" w:rsidRDefault="006259F3" w:rsidP="006259F3">
            <w:pPr>
              <w:spacing w:before="0" w:after="0"/>
              <w:jc w:val="center"/>
              <w:rPr>
                <w:rFonts w:ascii="Arial" w:eastAsia="Times New Roman" w:hAnsi="Arial" w:cs="Arial"/>
                <w:sz w:val="36"/>
                <w:szCs w:val="36"/>
              </w:rPr>
            </w:pPr>
            <w:r w:rsidRPr="006031EE">
              <w:rPr>
                <w:rFonts w:eastAsia="Times New Roman" w:cs="Times New Roman"/>
                <w:b/>
                <w:bCs/>
                <w:color w:val="000000"/>
                <w:kern w:val="24"/>
                <w:szCs w:val="24"/>
              </w:rPr>
              <w:t>ALL-SVM</w:t>
            </w:r>
          </w:p>
        </w:tc>
        <w:tc>
          <w:tcPr>
            <w:tcW w:w="1606" w:type="dxa"/>
            <w:gridSpan w:val="2"/>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Change w:id="1076" w:author="Blair Hu" w:date="2018-01-04T17:58:00Z">
              <w:tcPr>
                <w:tcW w:w="1615" w:type="dxa"/>
                <w:gridSpan w:val="4"/>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
            </w:tcPrChange>
          </w:tcPr>
          <w:p w:rsidR="006259F3" w:rsidRPr="001F7C6E" w:rsidRDefault="006259F3" w:rsidP="006259F3">
            <w:pPr>
              <w:pStyle w:val="NormalWeb"/>
              <w:spacing w:before="0" w:beforeAutospacing="0" w:after="0" w:afterAutospacing="0"/>
              <w:jc w:val="center"/>
              <w:rPr>
                <w:rFonts w:ascii="Arial" w:hAnsi="Arial" w:cs="Arial"/>
                <w:sz w:val="36"/>
                <w:szCs w:val="36"/>
              </w:rPr>
            </w:pPr>
            <w:r w:rsidRPr="001F7C6E">
              <w:rPr>
                <w:kern w:val="24"/>
              </w:rPr>
              <w:t>8.37 [1.04]</w:t>
            </w:r>
          </w:p>
        </w:tc>
        <w:tc>
          <w:tcPr>
            <w:tcW w:w="1611" w:type="dxa"/>
            <w:gridSpan w:val="2"/>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Change w:id="1077" w:author="Blair Hu" w:date="2018-01-04T17:58:00Z">
              <w:tcPr>
                <w:tcW w:w="1619" w:type="dxa"/>
                <w:gridSpan w:val="4"/>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
            </w:tcPrChange>
          </w:tcPr>
          <w:p w:rsidR="006259F3" w:rsidRPr="001F7C6E" w:rsidRDefault="006259F3" w:rsidP="006259F3">
            <w:pPr>
              <w:pStyle w:val="NormalWeb"/>
              <w:spacing w:before="0" w:beforeAutospacing="0" w:after="0" w:afterAutospacing="0"/>
              <w:jc w:val="center"/>
              <w:rPr>
                <w:rFonts w:ascii="Arial" w:hAnsi="Arial" w:cs="Arial"/>
                <w:sz w:val="36"/>
                <w:szCs w:val="36"/>
              </w:rPr>
            </w:pPr>
            <w:r w:rsidRPr="001F7C6E">
              <w:rPr>
                <w:kern w:val="24"/>
              </w:rPr>
              <w:t>9.30 [1.22]</w:t>
            </w:r>
          </w:p>
        </w:tc>
        <w:tc>
          <w:tcPr>
            <w:tcW w:w="1616" w:type="dxa"/>
            <w:gridSpan w:val="2"/>
            <w:tcBorders>
              <w:top w:val="single" w:sz="8" w:space="0" w:color="FFFFFF"/>
              <w:left w:val="single" w:sz="8" w:space="0" w:color="FFFFFF"/>
              <w:bottom w:val="single" w:sz="8" w:space="0" w:color="FFFFFF"/>
              <w:right w:val="single" w:sz="8" w:space="0" w:color="FFFFFF"/>
            </w:tcBorders>
            <w:shd w:val="clear" w:color="auto" w:fill="FFFFFF" w:themeFill="background1"/>
            <w:tcPrChange w:id="1078" w:author="Blair Hu" w:date="2018-01-04T17:58:00Z">
              <w:tcPr>
                <w:tcW w:w="1628" w:type="dxa"/>
                <w:gridSpan w:val="5"/>
                <w:tcBorders>
                  <w:top w:val="single" w:sz="8" w:space="0" w:color="FFFFFF"/>
                  <w:left w:val="single" w:sz="8" w:space="0" w:color="FFFFFF"/>
                  <w:bottom w:val="single" w:sz="8" w:space="0" w:color="FFFFFF"/>
                  <w:right w:val="single" w:sz="8" w:space="0" w:color="FFFFFF"/>
                </w:tcBorders>
                <w:shd w:val="clear" w:color="auto" w:fill="F2F2F2"/>
              </w:tcPr>
            </w:tcPrChange>
          </w:tcPr>
          <w:p w:rsidR="006259F3" w:rsidRPr="001F7C6E" w:rsidRDefault="006259F3" w:rsidP="006259F3">
            <w:pPr>
              <w:pStyle w:val="NormalWeb"/>
              <w:spacing w:before="0" w:beforeAutospacing="0" w:after="0" w:afterAutospacing="0"/>
              <w:jc w:val="center"/>
              <w:rPr>
                <w:kern w:val="24"/>
              </w:rPr>
            </w:pPr>
            <w:ins w:id="1079" w:author="Blair Hu" w:date="2018-01-04T18:25:00Z">
              <w:r>
                <w:rPr>
                  <w:kern w:val="24"/>
                </w:rPr>
                <w:t>(</w:t>
              </w:r>
            </w:ins>
            <w:ins w:id="1080" w:author="Blair Hu" w:date="2018-01-04T18:18:00Z">
              <w:r>
                <w:rPr>
                  <w:kern w:val="24"/>
                </w:rPr>
                <w:t>0.19</w:t>
              </w:r>
            </w:ins>
            <w:ins w:id="1081" w:author="Blair Hu" w:date="2018-01-04T18:26:00Z">
              <w:r>
                <w:rPr>
                  <w:kern w:val="24"/>
                </w:rPr>
                <w:t>)</w:t>
              </w:r>
            </w:ins>
          </w:p>
        </w:tc>
        <w:tc>
          <w:tcPr>
            <w:tcW w:w="1655" w:type="dxa"/>
            <w:gridSpan w:val="3"/>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Change w:id="1082" w:author="Blair Hu" w:date="2018-01-04T17:58:00Z">
              <w:tcPr>
                <w:tcW w:w="1660" w:type="dxa"/>
                <w:gridSpan w:val="3"/>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
            </w:tcPrChange>
          </w:tcPr>
          <w:p w:rsidR="006259F3" w:rsidRPr="001F7C6E" w:rsidRDefault="006259F3" w:rsidP="006259F3">
            <w:pPr>
              <w:pStyle w:val="NormalWeb"/>
              <w:spacing w:before="0" w:beforeAutospacing="0" w:after="0" w:afterAutospacing="0"/>
              <w:jc w:val="center"/>
              <w:rPr>
                <w:rFonts w:ascii="Arial" w:hAnsi="Arial" w:cs="Arial"/>
                <w:sz w:val="36"/>
                <w:szCs w:val="36"/>
              </w:rPr>
            </w:pPr>
            <w:r w:rsidRPr="001F7C6E">
              <w:rPr>
                <w:kern w:val="24"/>
              </w:rPr>
              <w:t>5.84 [0.89]</w:t>
            </w:r>
            <w:r>
              <w:rPr>
                <w:kern w:val="24"/>
              </w:rPr>
              <w:t>*</w:t>
            </w:r>
          </w:p>
        </w:tc>
        <w:tc>
          <w:tcPr>
            <w:tcW w:w="1622" w:type="dxa"/>
            <w:gridSpan w:val="2"/>
            <w:tcBorders>
              <w:top w:val="single" w:sz="8" w:space="0" w:color="FFFFFF"/>
              <w:left w:val="single" w:sz="8" w:space="0" w:color="FFFFFF"/>
              <w:bottom w:val="single" w:sz="8" w:space="0" w:color="FFFFFF"/>
              <w:right w:val="single" w:sz="8" w:space="0" w:color="FFFFFF"/>
            </w:tcBorders>
            <w:shd w:val="clear" w:color="auto" w:fill="FFFFFF" w:themeFill="background1"/>
            <w:tcPrChange w:id="1083" w:author="Blair Hu" w:date="2018-01-04T17:58:00Z">
              <w:tcPr>
                <w:tcW w:w="1628" w:type="dxa"/>
                <w:gridSpan w:val="4"/>
                <w:tcBorders>
                  <w:top w:val="single" w:sz="8" w:space="0" w:color="FFFFFF"/>
                  <w:left w:val="single" w:sz="8" w:space="0" w:color="FFFFFF"/>
                  <w:bottom w:val="single" w:sz="8" w:space="0" w:color="FFFFFF"/>
                  <w:right w:val="single" w:sz="8" w:space="0" w:color="FFFFFF"/>
                </w:tcBorders>
                <w:shd w:val="clear" w:color="auto" w:fill="F2F2F2"/>
              </w:tcPr>
            </w:tcPrChange>
          </w:tcPr>
          <w:p w:rsidR="006259F3" w:rsidRPr="005A1CA8" w:rsidRDefault="006259F3" w:rsidP="006259F3">
            <w:pPr>
              <w:pStyle w:val="NormalWeb"/>
              <w:spacing w:before="0" w:beforeAutospacing="0" w:after="0" w:afterAutospacing="0"/>
              <w:jc w:val="center"/>
              <w:rPr>
                <w:kern w:val="24"/>
              </w:rPr>
            </w:pPr>
            <w:ins w:id="1084" w:author="Blair Hu" w:date="2018-01-04T18:26:00Z">
              <w:r>
                <w:rPr>
                  <w:kern w:val="24"/>
                </w:rPr>
                <w:t>(</w:t>
              </w:r>
            </w:ins>
            <w:ins w:id="1085" w:author="Blair Hu" w:date="2018-01-04T18:18:00Z">
              <w:r>
                <w:rPr>
                  <w:kern w:val="24"/>
                </w:rPr>
                <w:t>6.18 x 10</w:t>
              </w:r>
              <w:r>
                <w:rPr>
                  <w:kern w:val="24"/>
                  <w:vertAlign w:val="superscript"/>
                </w:rPr>
                <w:t>-5</w:t>
              </w:r>
            </w:ins>
            <w:ins w:id="1086" w:author="Blair Hu" w:date="2018-01-04T18:26:00Z">
              <w:r>
                <w:rPr>
                  <w:kern w:val="24"/>
                </w:rPr>
                <w:t>)</w:t>
              </w:r>
            </w:ins>
          </w:p>
        </w:tc>
      </w:tr>
      <w:tr w:rsidR="006259F3" w:rsidRPr="006031EE" w:rsidTr="001416DC">
        <w:tblPrEx>
          <w:tblPrExChange w:id="1087" w:author="Blair Hu" w:date="2018-01-04T17:58:00Z">
            <w:tblPrEx>
              <w:tblW w:w="8142" w:type="dxa"/>
            </w:tblPrEx>
          </w:tblPrExChange>
        </w:tblPrEx>
        <w:trPr>
          <w:trHeight w:val="175"/>
          <w:jc w:val="center"/>
          <w:trPrChange w:id="1088" w:author="Blair Hu" w:date="2018-01-04T17:58:00Z">
            <w:trPr>
              <w:trHeight w:val="187"/>
              <w:jc w:val="center"/>
            </w:trPr>
          </w:trPrChange>
        </w:trPr>
        <w:tc>
          <w:tcPr>
            <w:tcW w:w="1610" w:type="dxa"/>
            <w:tcBorders>
              <w:top w:val="single" w:sz="8" w:space="0" w:color="FFFFFF"/>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Change w:id="1089" w:author="Blair Hu" w:date="2018-01-04T17:58:00Z">
              <w:tcPr>
                <w:tcW w:w="1620" w:type="dxa"/>
                <w:gridSpan w:val="3"/>
                <w:tcBorders>
                  <w:top w:val="single" w:sz="8" w:space="0" w:color="FFFFFF"/>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
            </w:tcPrChange>
          </w:tcPr>
          <w:p w:rsidR="006259F3" w:rsidRPr="006031EE" w:rsidRDefault="006259F3" w:rsidP="006259F3">
            <w:pPr>
              <w:spacing w:before="0" w:after="0"/>
              <w:jc w:val="center"/>
              <w:rPr>
                <w:rFonts w:ascii="Arial" w:eastAsia="Times New Roman" w:hAnsi="Arial" w:cs="Arial"/>
                <w:sz w:val="36"/>
                <w:szCs w:val="36"/>
              </w:rPr>
            </w:pPr>
            <w:r w:rsidRPr="006031EE">
              <w:rPr>
                <w:rFonts w:eastAsia="Times New Roman" w:cs="Times New Roman"/>
                <w:b/>
                <w:bCs/>
                <w:color w:val="000000"/>
                <w:kern w:val="24"/>
                <w:szCs w:val="24"/>
              </w:rPr>
              <w:t>ALL-ANN</w:t>
            </w:r>
          </w:p>
        </w:tc>
        <w:tc>
          <w:tcPr>
            <w:tcW w:w="1606" w:type="dxa"/>
            <w:gridSpan w:val="2"/>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Change w:id="1090" w:author="Blair Hu" w:date="2018-01-04T17:58:00Z">
              <w:tcPr>
                <w:tcW w:w="1615" w:type="dxa"/>
                <w:gridSpan w:val="4"/>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
            </w:tcPrChange>
          </w:tcPr>
          <w:p w:rsidR="006259F3" w:rsidRPr="001F7C6E" w:rsidRDefault="006259F3" w:rsidP="006259F3">
            <w:pPr>
              <w:pStyle w:val="NormalWeb"/>
              <w:spacing w:before="0" w:beforeAutospacing="0" w:after="0" w:afterAutospacing="0"/>
              <w:jc w:val="center"/>
              <w:rPr>
                <w:rFonts w:ascii="Arial" w:hAnsi="Arial" w:cs="Arial"/>
                <w:sz w:val="36"/>
                <w:szCs w:val="36"/>
              </w:rPr>
            </w:pPr>
            <w:r w:rsidRPr="001F7C6E">
              <w:rPr>
                <w:kern w:val="24"/>
              </w:rPr>
              <w:t>9.16 [0.93]</w:t>
            </w:r>
          </w:p>
        </w:tc>
        <w:tc>
          <w:tcPr>
            <w:tcW w:w="1611" w:type="dxa"/>
            <w:gridSpan w:val="2"/>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Change w:id="1091" w:author="Blair Hu" w:date="2018-01-04T17:58:00Z">
              <w:tcPr>
                <w:tcW w:w="1619" w:type="dxa"/>
                <w:gridSpan w:val="4"/>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
            </w:tcPrChange>
          </w:tcPr>
          <w:p w:rsidR="006259F3" w:rsidRPr="001F7C6E" w:rsidRDefault="006259F3" w:rsidP="006259F3">
            <w:pPr>
              <w:pStyle w:val="NormalWeb"/>
              <w:spacing w:before="0" w:beforeAutospacing="0" w:after="0" w:afterAutospacing="0"/>
              <w:jc w:val="center"/>
              <w:rPr>
                <w:rFonts w:ascii="Arial" w:hAnsi="Arial" w:cs="Arial"/>
                <w:sz w:val="36"/>
                <w:szCs w:val="36"/>
              </w:rPr>
            </w:pPr>
            <w:r w:rsidRPr="001F7C6E">
              <w:rPr>
                <w:kern w:val="24"/>
              </w:rPr>
              <w:t>11.52 [0.97]</w:t>
            </w:r>
            <w:r>
              <w:rPr>
                <w:kern w:val="24"/>
              </w:rPr>
              <w:t>*</w:t>
            </w:r>
          </w:p>
        </w:tc>
        <w:tc>
          <w:tcPr>
            <w:tcW w:w="1616" w:type="dxa"/>
            <w:gridSpan w:val="2"/>
            <w:tcBorders>
              <w:top w:val="single" w:sz="8" w:space="0" w:color="FFFFFF"/>
              <w:left w:val="single" w:sz="8" w:space="0" w:color="FFFFFF"/>
              <w:bottom w:val="single" w:sz="8" w:space="0" w:color="FFFFFF"/>
              <w:right w:val="single" w:sz="8" w:space="0" w:color="FFFFFF"/>
            </w:tcBorders>
            <w:shd w:val="clear" w:color="auto" w:fill="FFFFFF" w:themeFill="background1"/>
            <w:tcPrChange w:id="1092" w:author="Blair Hu" w:date="2018-01-04T17:58:00Z">
              <w:tcPr>
                <w:tcW w:w="1628" w:type="dxa"/>
                <w:gridSpan w:val="5"/>
                <w:tcBorders>
                  <w:top w:val="single" w:sz="8" w:space="0" w:color="FFFFFF"/>
                  <w:left w:val="single" w:sz="8" w:space="0" w:color="FFFFFF"/>
                  <w:bottom w:val="single" w:sz="8" w:space="0" w:color="FFFFFF"/>
                  <w:right w:val="single" w:sz="8" w:space="0" w:color="FFFFFF"/>
                </w:tcBorders>
                <w:shd w:val="clear" w:color="auto" w:fill="F2F2F2"/>
              </w:tcPr>
            </w:tcPrChange>
          </w:tcPr>
          <w:p w:rsidR="006259F3" w:rsidRPr="005A1CA8" w:rsidRDefault="006259F3" w:rsidP="006259F3">
            <w:pPr>
              <w:pStyle w:val="NormalWeb"/>
              <w:spacing w:before="0" w:beforeAutospacing="0" w:after="0" w:afterAutospacing="0"/>
              <w:jc w:val="center"/>
              <w:rPr>
                <w:kern w:val="24"/>
              </w:rPr>
            </w:pPr>
            <w:ins w:id="1093" w:author="Blair Hu" w:date="2018-01-04T18:25:00Z">
              <w:r>
                <w:rPr>
                  <w:kern w:val="24"/>
                </w:rPr>
                <w:t>(</w:t>
              </w:r>
            </w:ins>
            <w:ins w:id="1094" w:author="Blair Hu" w:date="2018-01-04T18:16:00Z">
              <w:r>
                <w:rPr>
                  <w:kern w:val="24"/>
                </w:rPr>
                <w:t>6.94 x 10</w:t>
              </w:r>
              <w:r>
                <w:rPr>
                  <w:kern w:val="24"/>
                  <w:vertAlign w:val="superscript"/>
                </w:rPr>
                <w:t>-4</w:t>
              </w:r>
            </w:ins>
            <w:ins w:id="1095" w:author="Blair Hu" w:date="2018-01-04T18:26:00Z">
              <w:r>
                <w:rPr>
                  <w:kern w:val="24"/>
                </w:rPr>
                <w:t>)</w:t>
              </w:r>
            </w:ins>
          </w:p>
        </w:tc>
        <w:tc>
          <w:tcPr>
            <w:tcW w:w="1655" w:type="dxa"/>
            <w:gridSpan w:val="3"/>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Change w:id="1096" w:author="Blair Hu" w:date="2018-01-04T17:58:00Z">
              <w:tcPr>
                <w:tcW w:w="1660" w:type="dxa"/>
                <w:gridSpan w:val="3"/>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hideMark/>
              </w:tcPr>
            </w:tcPrChange>
          </w:tcPr>
          <w:p w:rsidR="006259F3" w:rsidRPr="001F7C6E" w:rsidRDefault="006259F3" w:rsidP="006259F3">
            <w:pPr>
              <w:pStyle w:val="NormalWeb"/>
              <w:spacing w:before="0" w:beforeAutospacing="0" w:after="0" w:afterAutospacing="0"/>
              <w:jc w:val="center"/>
              <w:rPr>
                <w:rFonts w:ascii="Arial" w:hAnsi="Arial" w:cs="Arial"/>
                <w:sz w:val="36"/>
                <w:szCs w:val="36"/>
              </w:rPr>
            </w:pPr>
            <w:r w:rsidRPr="001F7C6E">
              <w:rPr>
                <w:kern w:val="24"/>
              </w:rPr>
              <w:t>7.46 [1.00]</w:t>
            </w:r>
            <w:ins w:id="1097" w:author="Blair Hu" w:date="2018-01-04T18:17:00Z">
              <w:r>
                <w:rPr>
                  <w:kern w:val="24"/>
                </w:rPr>
                <w:t>*</w:t>
              </w:r>
            </w:ins>
          </w:p>
        </w:tc>
        <w:tc>
          <w:tcPr>
            <w:tcW w:w="1622" w:type="dxa"/>
            <w:gridSpan w:val="2"/>
            <w:tcBorders>
              <w:top w:val="single" w:sz="8" w:space="0" w:color="FFFFFF"/>
              <w:left w:val="single" w:sz="8" w:space="0" w:color="FFFFFF"/>
              <w:bottom w:val="single" w:sz="8" w:space="0" w:color="FFFFFF"/>
              <w:right w:val="single" w:sz="8" w:space="0" w:color="FFFFFF"/>
            </w:tcBorders>
            <w:shd w:val="clear" w:color="auto" w:fill="FFFFFF" w:themeFill="background1"/>
            <w:tcPrChange w:id="1098" w:author="Blair Hu" w:date="2018-01-04T17:58:00Z">
              <w:tcPr>
                <w:tcW w:w="1628" w:type="dxa"/>
                <w:gridSpan w:val="4"/>
                <w:tcBorders>
                  <w:top w:val="single" w:sz="8" w:space="0" w:color="FFFFFF"/>
                  <w:left w:val="single" w:sz="8" w:space="0" w:color="FFFFFF"/>
                  <w:bottom w:val="single" w:sz="8" w:space="0" w:color="FFFFFF"/>
                  <w:right w:val="single" w:sz="8" w:space="0" w:color="FFFFFF"/>
                </w:tcBorders>
                <w:shd w:val="clear" w:color="auto" w:fill="F2F2F2"/>
              </w:tcPr>
            </w:tcPrChange>
          </w:tcPr>
          <w:p w:rsidR="006259F3" w:rsidRPr="005A1CA8" w:rsidRDefault="006259F3" w:rsidP="006259F3">
            <w:pPr>
              <w:pStyle w:val="NormalWeb"/>
              <w:spacing w:before="0" w:beforeAutospacing="0" w:after="0" w:afterAutospacing="0"/>
              <w:jc w:val="center"/>
              <w:rPr>
                <w:kern w:val="24"/>
              </w:rPr>
            </w:pPr>
            <w:ins w:id="1099" w:author="Blair Hu" w:date="2018-01-04T18:26:00Z">
              <w:r>
                <w:rPr>
                  <w:kern w:val="24"/>
                </w:rPr>
                <w:t>(</w:t>
              </w:r>
            </w:ins>
            <w:ins w:id="1100" w:author="Blair Hu" w:date="2018-01-04T18:16:00Z">
              <w:r>
                <w:rPr>
                  <w:kern w:val="24"/>
                </w:rPr>
                <w:t xml:space="preserve">3.91 x </w:t>
              </w:r>
            </w:ins>
            <w:ins w:id="1101" w:author="Blair Hu" w:date="2018-01-04T18:17:00Z">
              <w:r>
                <w:rPr>
                  <w:kern w:val="24"/>
                </w:rPr>
                <w:t>10</w:t>
              </w:r>
              <w:r>
                <w:rPr>
                  <w:kern w:val="24"/>
                  <w:vertAlign w:val="superscript"/>
                </w:rPr>
                <w:t>-3</w:t>
              </w:r>
            </w:ins>
            <w:ins w:id="1102" w:author="Blair Hu" w:date="2018-01-04T18:26:00Z">
              <w:r>
                <w:rPr>
                  <w:kern w:val="24"/>
                </w:rPr>
                <w:t>)</w:t>
              </w:r>
            </w:ins>
          </w:p>
        </w:tc>
      </w:tr>
      <w:tr w:rsidR="006259F3" w:rsidRPr="006031EE" w:rsidTr="00745E13">
        <w:tblPrEx>
          <w:tblPrExChange w:id="1103" w:author="Blair Hu" w:date="2018-01-05T12:32:00Z">
            <w:tblPrEx>
              <w:tblW w:w="9720" w:type="dxa"/>
            </w:tblPrEx>
          </w:tblPrExChange>
        </w:tblPrEx>
        <w:trPr>
          <w:trHeight w:val="175"/>
          <w:jc w:val="center"/>
          <w:ins w:id="1104" w:author="Blair Hu" w:date="2018-01-05T12:32:00Z"/>
          <w:trPrChange w:id="1105" w:author="Blair Hu" w:date="2018-01-05T12:32:00Z">
            <w:trPr>
              <w:gridAfter w:val="0"/>
              <w:trHeight w:val="175"/>
              <w:jc w:val="center"/>
            </w:trPr>
          </w:trPrChange>
        </w:trPr>
        <w:tc>
          <w:tcPr>
            <w:tcW w:w="1610" w:type="dxa"/>
            <w:tcBorders>
              <w:top w:val="single" w:sz="8" w:space="0" w:color="FFFFFF"/>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tcPrChange w:id="1106" w:author="Blair Hu" w:date="2018-01-05T12:32:00Z">
              <w:tcPr>
                <w:tcW w:w="1610" w:type="dxa"/>
                <w:tcBorders>
                  <w:top w:val="single" w:sz="8" w:space="0" w:color="FFFFFF"/>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tcPr>
            </w:tcPrChange>
          </w:tcPr>
          <w:p w:rsidR="006259F3" w:rsidRPr="006031EE" w:rsidRDefault="006259F3" w:rsidP="006259F3">
            <w:pPr>
              <w:spacing w:before="0" w:after="0"/>
              <w:jc w:val="center"/>
              <w:rPr>
                <w:ins w:id="1107" w:author="Blair Hu" w:date="2018-01-05T12:32:00Z"/>
                <w:rFonts w:eastAsia="Times New Roman" w:cs="Times New Roman"/>
                <w:b/>
                <w:bCs/>
                <w:color w:val="000000"/>
                <w:kern w:val="24"/>
                <w:szCs w:val="24"/>
              </w:rPr>
            </w:pPr>
          </w:p>
        </w:tc>
        <w:tc>
          <w:tcPr>
            <w:tcW w:w="1606" w:type="dxa"/>
            <w:gridSpan w:val="2"/>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tcPrChange w:id="1108" w:author="Blair Hu" w:date="2018-01-05T12:32:00Z">
              <w:tcPr>
                <w:tcW w:w="1606" w:type="dxa"/>
                <w:gridSpan w:val="5"/>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tcPr>
            </w:tcPrChange>
          </w:tcPr>
          <w:p w:rsidR="006259F3" w:rsidRPr="00745E13" w:rsidRDefault="006259F3">
            <w:pPr>
              <w:spacing w:before="0" w:after="0"/>
              <w:rPr>
                <w:ins w:id="1109" w:author="Blair Hu" w:date="2018-01-05T12:32:00Z"/>
                <w:kern w:val="24"/>
                <w:sz w:val="16"/>
                <w:szCs w:val="16"/>
                <w:rPrChange w:id="1110" w:author="Blair Hu" w:date="2018-01-05T12:32:00Z">
                  <w:rPr>
                    <w:ins w:id="1111" w:author="Blair Hu" w:date="2018-01-05T12:32:00Z"/>
                    <w:kern w:val="24"/>
                  </w:rPr>
                </w:rPrChange>
              </w:rPr>
              <w:pPrChange w:id="1112" w:author="Blair Hu" w:date="2018-01-05T12:33:00Z">
                <w:pPr>
                  <w:pStyle w:val="NormalWeb"/>
                  <w:spacing w:before="0" w:beforeAutospacing="0" w:after="0" w:afterAutospacing="0"/>
                  <w:jc w:val="center"/>
                </w:pPr>
              </w:pPrChange>
            </w:pPr>
            <w:ins w:id="1113" w:author="Blair Hu" w:date="2018-01-05T12:33:00Z">
              <w:r w:rsidRPr="00750A65">
                <w:rPr>
                  <w:rFonts w:eastAsia="Times New Roman" w:cs="Times New Roman"/>
                  <w:color w:val="000000"/>
                  <w:kern w:val="24"/>
                  <w:sz w:val="20"/>
                  <w:szCs w:val="24"/>
                </w:rPr>
                <w:t>*</w:t>
              </w:r>
            </w:ins>
            <w:ins w:id="1114" w:author="Blair Hu" w:date="2018-01-05T12:32:00Z">
              <w:r w:rsidRPr="00750A65">
                <w:rPr>
                  <w:rFonts w:eastAsia="Times New Roman" w:cs="Times New Roman"/>
                  <w:color w:val="000000"/>
                  <w:kern w:val="24"/>
                  <w:sz w:val="20"/>
                  <w:szCs w:val="24"/>
                </w:rPr>
                <w:t>α = 0.05/12</w:t>
              </w:r>
            </w:ins>
          </w:p>
        </w:tc>
        <w:tc>
          <w:tcPr>
            <w:tcW w:w="1611" w:type="dxa"/>
            <w:gridSpan w:val="2"/>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tcPrChange w:id="1115" w:author="Blair Hu" w:date="2018-01-05T12:32:00Z">
              <w:tcPr>
                <w:tcW w:w="1611" w:type="dxa"/>
                <w:gridSpan w:val="4"/>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tcPr>
            </w:tcPrChange>
          </w:tcPr>
          <w:p w:rsidR="006259F3" w:rsidRPr="00745E13" w:rsidRDefault="006259F3" w:rsidP="006259F3">
            <w:pPr>
              <w:pStyle w:val="NormalWeb"/>
              <w:spacing w:before="0" w:beforeAutospacing="0" w:after="0" w:afterAutospacing="0"/>
              <w:jc w:val="center"/>
              <w:rPr>
                <w:ins w:id="1116" w:author="Blair Hu" w:date="2018-01-05T12:32:00Z"/>
                <w:kern w:val="24"/>
                <w:sz w:val="16"/>
                <w:szCs w:val="16"/>
                <w:rPrChange w:id="1117" w:author="Blair Hu" w:date="2018-01-05T12:32:00Z">
                  <w:rPr>
                    <w:ins w:id="1118" w:author="Blair Hu" w:date="2018-01-05T12:32:00Z"/>
                    <w:kern w:val="24"/>
                  </w:rPr>
                </w:rPrChange>
              </w:rPr>
            </w:pPr>
          </w:p>
        </w:tc>
        <w:tc>
          <w:tcPr>
            <w:tcW w:w="1616" w:type="dxa"/>
            <w:gridSpan w:val="2"/>
            <w:tcBorders>
              <w:top w:val="single" w:sz="8" w:space="0" w:color="FFFFFF"/>
              <w:left w:val="single" w:sz="8" w:space="0" w:color="FFFFFF"/>
              <w:bottom w:val="single" w:sz="8" w:space="0" w:color="FFFFFF"/>
              <w:right w:val="single" w:sz="8" w:space="0" w:color="FFFFFF"/>
            </w:tcBorders>
            <w:shd w:val="clear" w:color="auto" w:fill="auto"/>
            <w:tcPrChange w:id="1119" w:author="Blair Hu" w:date="2018-01-05T12:32:00Z">
              <w:tcPr>
                <w:tcW w:w="1616" w:type="dxa"/>
                <w:gridSpan w:val="4"/>
                <w:tcBorders>
                  <w:top w:val="single" w:sz="8" w:space="0" w:color="FFFFFF"/>
                  <w:left w:val="single" w:sz="8" w:space="0" w:color="FFFFFF"/>
                  <w:bottom w:val="single" w:sz="8" w:space="0" w:color="FFFFFF"/>
                  <w:right w:val="single" w:sz="8" w:space="0" w:color="FFFFFF"/>
                </w:tcBorders>
                <w:shd w:val="clear" w:color="auto" w:fill="FFFFFF" w:themeFill="background1"/>
              </w:tcPr>
            </w:tcPrChange>
          </w:tcPr>
          <w:p w:rsidR="006259F3" w:rsidRPr="006259F3" w:rsidRDefault="006259F3" w:rsidP="006259F3">
            <w:pPr>
              <w:pStyle w:val="NormalWeb"/>
              <w:spacing w:before="0" w:beforeAutospacing="0" w:after="0" w:afterAutospacing="0"/>
              <w:jc w:val="center"/>
              <w:rPr>
                <w:ins w:id="1120" w:author="Blair Hu" w:date="2018-01-05T12:32:00Z"/>
                <w:kern w:val="24"/>
                <w:sz w:val="20"/>
                <w:szCs w:val="16"/>
                <w:rPrChange w:id="1121" w:author="Blair Hu" w:date="2018-01-05T12:32:00Z">
                  <w:rPr>
                    <w:ins w:id="1122" w:author="Blair Hu" w:date="2018-01-05T12:32:00Z"/>
                    <w:kern w:val="24"/>
                  </w:rPr>
                </w:rPrChange>
              </w:rPr>
            </w:pPr>
            <w:r>
              <w:rPr>
                <w:i/>
                <w:kern w:val="24"/>
                <w:sz w:val="20"/>
                <w:szCs w:val="16"/>
              </w:rPr>
              <w:t>p</w:t>
            </w:r>
            <w:r>
              <w:rPr>
                <w:kern w:val="24"/>
                <w:sz w:val="20"/>
                <w:szCs w:val="16"/>
              </w:rPr>
              <w:t>-value</w:t>
            </w:r>
          </w:p>
        </w:tc>
        <w:tc>
          <w:tcPr>
            <w:tcW w:w="1655" w:type="dxa"/>
            <w:gridSpan w:val="3"/>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tcPrChange w:id="1123" w:author="Blair Hu" w:date="2018-01-05T12:32:00Z">
              <w:tcPr>
                <w:tcW w:w="1655" w:type="dxa"/>
                <w:gridSpan w:val="4"/>
                <w:tcBorders>
                  <w:top w:val="single" w:sz="8" w:space="0" w:color="FFFFFF"/>
                  <w:left w:val="single" w:sz="8" w:space="0" w:color="FFFFFF"/>
                  <w:bottom w:val="single" w:sz="8" w:space="0" w:color="FFFFFF"/>
                  <w:right w:val="single" w:sz="8" w:space="0" w:color="FFFFFF"/>
                </w:tcBorders>
                <w:shd w:val="clear" w:color="auto" w:fill="F2F2F2"/>
                <w:tcMar>
                  <w:top w:w="72" w:type="dxa"/>
                  <w:left w:w="144" w:type="dxa"/>
                  <w:bottom w:w="72" w:type="dxa"/>
                  <w:right w:w="144" w:type="dxa"/>
                </w:tcMar>
              </w:tcPr>
            </w:tcPrChange>
          </w:tcPr>
          <w:p w:rsidR="006259F3" w:rsidRPr="00745E13" w:rsidRDefault="006259F3" w:rsidP="006259F3">
            <w:pPr>
              <w:pStyle w:val="NormalWeb"/>
              <w:spacing w:before="0" w:beforeAutospacing="0" w:after="0" w:afterAutospacing="0"/>
              <w:jc w:val="center"/>
              <w:rPr>
                <w:ins w:id="1124" w:author="Blair Hu" w:date="2018-01-05T12:32:00Z"/>
                <w:kern w:val="24"/>
                <w:sz w:val="16"/>
                <w:szCs w:val="16"/>
                <w:rPrChange w:id="1125" w:author="Blair Hu" w:date="2018-01-05T12:32:00Z">
                  <w:rPr>
                    <w:ins w:id="1126" w:author="Blair Hu" w:date="2018-01-05T12:32:00Z"/>
                    <w:kern w:val="24"/>
                  </w:rPr>
                </w:rPrChange>
              </w:rPr>
            </w:pPr>
          </w:p>
        </w:tc>
        <w:tc>
          <w:tcPr>
            <w:tcW w:w="1622" w:type="dxa"/>
            <w:gridSpan w:val="2"/>
            <w:tcBorders>
              <w:top w:val="single" w:sz="8" w:space="0" w:color="FFFFFF"/>
              <w:left w:val="single" w:sz="8" w:space="0" w:color="FFFFFF"/>
              <w:bottom w:val="single" w:sz="8" w:space="0" w:color="FFFFFF"/>
              <w:right w:val="single" w:sz="8" w:space="0" w:color="FFFFFF"/>
            </w:tcBorders>
            <w:shd w:val="clear" w:color="auto" w:fill="auto"/>
            <w:tcPrChange w:id="1127" w:author="Blair Hu" w:date="2018-01-05T12:32:00Z">
              <w:tcPr>
                <w:tcW w:w="1622" w:type="dxa"/>
                <w:gridSpan w:val="3"/>
                <w:tcBorders>
                  <w:top w:val="single" w:sz="8" w:space="0" w:color="FFFFFF"/>
                  <w:left w:val="single" w:sz="8" w:space="0" w:color="FFFFFF"/>
                  <w:bottom w:val="single" w:sz="8" w:space="0" w:color="FFFFFF"/>
                  <w:right w:val="single" w:sz="8" w:space="0" w:color="FFFFFF"/>
                </w:tcBorders>
                <w:shd w:val="clear" w:color="auto" w:fill="FFFFFF" w:themeFill="background1"/>
              </w:tcPr>
            </w:tcPrChange>
          </w:tcPr>
          <w:p w:rsidR="006259F3" w:rsidRPr="00745E13" w:rsidRDefault="006259F3" w:rsidP="006259F3">
            <w:pPr>
              <w:pStyle w:val="NormalWeb"/>
              <w:spacing w:before="0" w:beforeAutospacing="0" w:after="0" w:afterAutospacing="0"/>
              <w:jc w:val="center"/>
              <w:rPr>
                <w:ins w:id="1128" w:author="Blair Hu" w:date="2018-01-05T12:32:00Z"/>
                <w:kern w:val="24"/>
                <w:sz w:val="16"/>
                <w:szCs w:val="16"/>
                <w:rPrChange w:id="1129" w:author="Blair Hu" w:date="2018-01-05T12:32:00Z">
                  <w:rPr>
                    <w:ins w:id="1130" w:author="Blair Hu" w:date="2018-01-05T12:32:00Z"/>
                    <w:kern w:val="24"/>
                  </w:rPr>
                </w:rPrChange>
              </w:rPr>
            </w:pPr>
            <w:r>
              <w:rPr>
                <w:i/>
                <w:kern w:val="24"/>
                <w:sz w:val="20"/>
                <w:szCs w:val="16"/>
              </w:rPr>
              <w:t>p</w:t>
            </w:r>
            <w:r>
              <w:rPr>
                <w:kern w:val="24"/>
                <w:sz w:val="20"/>
                <w:szCs w:val="16"/>
              </w:rPr>
              <w:t>-value</w:t>
            </w:r>
          </w:p>
        </w:tc>
      </w:tr>
    </w:tbl>
    <w:p w:rsidR="00F92953" w:rsidRDefault="002F68A5" w:rsidP="002F68A5">
      <w:pPr>
        <w:jc w:val="center"/>
        <w:rPr>
          <w:rFonts w:cs="Times New Roman"/>
          <w:b/>
          <w:bCs/>
          <w:szCs w:val="24"/>
        </w:rPr>
      </w:pPr>
      <w:r>
        <w:rPr>
          <w:rFonts w:cs="Times New Roman"/>
          <w:b/>
          <w:bCs/>
          <w:noProof/>
          <w:szCs w:val="24"/>
        </w:rPr>
        <w:lastRenderedPageBreak/>
        <w:drawing>
          <wp:inline distT="0" distB="0" distL="0" distR="0">
            <wp:extent cx="5775960" cy="4486309"/>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 3.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94876" cy="4501001"/>
                    </a:xfrm>
                    <a:prstGeom prst="rect">
                      <a:avLst/>
                    </a:prstGeom>
                  </pic:spPr>
                </pic:pic>
              </a:graphicData>
            </a:graphic>
          </wp:inline>
        </w:drawing>
      </w:r>
    </w:p>
    <w:p w:rsidR="00C112FD" w:rsidRDefault="006031EE" w:rsidP="001B6675">
      <w:pPr>
        <w:jc w:val="both"/>
        <w:rPr>
          <w:rFonts w:cs="Times New Roman"/>
          <w:szCs w:val="24"/>
        </w:rPr>
      </w:pPr>
      <w:r w:rsidRPr="00C112FD">
        <w:rPr>
          <w:rFonts w:cs="Times New Roman"/>
          <w:b/>
          <w:bCs/>
          <w:szCs w:val="24"/>
        </w:rPr>
        <w:t xml:space="preserve">Figure </w:t>
      </w:r>
      <w:r w:rsidR="00D77754">
        <w:rPr>
          <w:rFonts w:cs="Times New Roman"/>
          <w:b/>
          <w:bCs/>
          <w:szCs w:val="24"/>
        </w:rPr>
        <w:t>9</w:t>
      </w:r>
      <w:r w:rsidRPr="00C112FD">
        <w:rPr>
          <w:rFonts w:cs="Times New Roman"/>
          <w:b/>
          <w:bCs/>
          <w:szCs w:val="24"/>
        </w:rPr>
        <w:t xml:space="preserve">. </w:t>
      </w:r>
      <w:r w:rsidR="00B45BC7">
        <w:rPr>
          <w:rFonts w:cs="Times New Roman"/>
          <w:b/>
          <w:bCs/>
          <w:szCs w:val="24"/>
        </w:rPr>
        <w:t>S</w:t>
      </w:r>
      <w:r w:rsidRPr="00C112FD">
        <w:rPr>
          <w:rFonts w:cs="Times New Roman"/>
          <w:b/>
          <w:bCs/>
          <w:szCs w:val="24"/>
        </w:rPr>
        <w:t>equential addition of contralateral sensors</w:t>
      </w:r>
      <w:r w:rsidR="00B45BC7">
        <w:rPr>
          <w:rFonts w:cs="Times New Roman"/>
          <w:b/>
          <w:bCs/>
          <w:szCs w:val="24"/>
        </w:rPr>
        <w:t xml:space="preserve"> reduces error rates</w:t>
      </w:r>
      <w:r w:rsidRPr="00C112FD">
        <w:rPr>
          <w:rFonts w:cs="Times New Roman"/>
          <w:szCs w:val="24"/>
        </w:rPr>
        <w:t xml:space="preserve">. </w:t>
      </w:r>
      <w:r w:rsidR="00464A45">
        <w:rPr>
          <w:rFonts w:cs="Times New Roman"/>
          <w:b/>
          <w:szCs w:val="24"/>
        </w:rPr>
        <w:t>(Top</w:t>
      </w:r>
      <w:r w:rsidR="009F4994" w:rsidRPr="006327B9">
        <w:rPr>
          <w:rFonts w:cs="Times New Roman"/>
          <w:b/>
          <w:szCs w:val="24"/>
        </w:rPr>
        <w:t>)</w:t>
      </w:r>
      <w:r w:rsidR="009F4994">
        <w:rPr>
          <w:rFonts w:cs="Times New Roman"/>
          <w:szCs w:val="24"/>
        </w:rPr>
        <w:t xml:space="preserve"> </w:t>
      </w:r>
      <w:r w:rsidR="00DB272D">
        <w:rPr>
          <w:rFonts w:cs="Times New Roman"/>
          <w:szCs w:val="24"/>
        </w:rPr>
        <w:t xml:space="preserve">The composition </w:t>
      </w:r>
      <w:r w:rsidR="00F423D8">
        <w:rPr>
          <w:rFonts w:cs="Times New Roman"/>
          <w:szCs w:val="24"/>
        </w:rPr>
        <w:t xml:space="preserve">of the feature set was expressed as </w:t>
      </w:r>
      <w:r w:rsidR="002F5695">
        <w:rPr>
          <w:rFonts w:cs="Times New Roman"/>
          <w:szCs w:val="24"/>
        </w:rPr>
        <w:t>the</w:t>
      </w:r>
      <w:r w:rsidR="00F423D8">
        <w:rPr>
          <w:rFonts w:cs="Times New Roman"/>
          <w:szCs w:val="24"/>
        </w:rPr>
        <w:t xml:space="preserve"> average </w:t>
      </w:r>
      <w:r w:rsidR="005676AA">
        <w:rPr>
          <w:rFonts w:cs="Times New Roman"/>
          <w:szCs w:val="24"/>
        </w:rPr>
        <w:t xml:space="preserve">cumulative </w:t>
      </w:r>
      <w:r w:rsidR="00F423D8">
        <w:rPr>
          <w:rFonts w:cs="Times New Roman"/>
          <w:szCs w:val="24"/>
        </w:rPr>
        <w:t xml:space="preserve">proportion of the total features </w:t>
      </w:r>
      <w:r w:rsidR="00C7521D">
        <w:rPr>
          <w:rFonts w:cs="Times New Roman"/>
          <w:szCs w:val="24"/>
        </w:rPr>
        <w:t>from each</w:t>
      </w:r>
      <w:r w:rsidR="00F423D8">
        <w:rPr>
          <w:rFonts w:cs="Times New Roman"/>
          <w:szCs w:val="24"/>
        </w:rPr>
        <w:t xml:space="preserve"> modality</w:t>
      </w:r>
      <w:r w:rsidR="003D7F02">
        <w:rPr>
          <w:rFonts w:cs="Times New Roman"/>
          <w:szCs w:val="24"/>
        </w:rPr>
        <w:t xml:space="preserve"> after each iteration (displayed from left to right, most to least valuable)</w:t>
      </w:r>
      <w:r w:rsidR="00F423D8">
        <w:rPr>
          <w:rFonts w:cs="Times New Roman"/>
          <w:szCs w:val="24"/>
        </w:rPr>
        <w:t xml:space="preserve">. </w:t>
      </w:r>
      <w:r w:rsidR="00C364D3" w:rsidRPr="006327B9">
        <w:rPr>
          <w:rFonts w:cs="Times New Roman"/>
          <w:b/>
          <w:szCs w:val="24"/>
        </w:rPr>
        <w:t>(B</w:t>
      </w:r>
      <w:r w:rsidR="00464A45">
        <w:rPr>
          <w:rFonts w:cs="Times New Roman"/>
          <w:b/>
          <w:szCs w:val="24"/>
        </w:rPr>
        <w:t>ottom</w:t>
      </w:r>
      <w:r w:rsidR="00C364D3" w:rsidRPr="006327B9">
        <w:rPr>
          <w:rFonts w:cs="Times New Roman"/>
          <w:b/>
          <w:szCs w:val="24"/>
        </w:rPr>
        <w:t>)</w:t>
      </w:r>
      <w:r w:rsidR="00406BF4" w:rsidRPr="006327B9">
        <w:rPr>
          <w:rFonts w:cs="Times New Roman"/>
          <w:b/>
          <w:szCs w:val="24"/>
        </w:rPr>
        <w:t xml:space="preserve"> </w:t>
      </w:r>
      <w:r w:rsidR="00406BF4">
        <w:rPr>
          <w:rFonts w:cs="Times New Roman"/>
          <w:szCs w:val="24"/>
        </w:rPr>
        <w:t xml:space="preserve">The overall error rate (mean ± SEM) </w:t>
      </w:r>
      <w:r w:rsidR="00464048">
        <w:rPr>
          <w:rFonts w:cs="Times New Roman"/>
          <w:szCs w:val="24"/>
        </w:rPr>
        <w:t xml:space="preserve">after each iteration. </w:t>
      </w:r>
      <w:r w:rsidR="006B00AF">
        <w:rPr>
          <w:rFonts w:cs="Times New Roman"/>
          <w:szCs w:val="24"/>
        </w:rPr>
        <w:t xml:space="preserve">The steady-state and transitional error rates are shown </w:t>
      </w:r>
      <w:r w:rsidR="00C7521D">
        <w:rPr>
          <w:rFonts w:cs="Times New Roman"/>
          <w:szCs w:val="24"/>
        </w:rPr>
        <w:t>a</w:t>
      </w:r>
      <w:r w:rsidR="006B00AF">
        <w:rPr>
          <w:rFonts w:cs="Times New Roman"/>
          <w:szCs w:val="24"/>
        </w:rPr>
        <w:t>fter the addition of one and six</w:t>
      </w:r>
      <w:r w:rsidR="00C7521D">
        <w:rPr>
          <w:rFonts w:cs="Times New Roman"/>
          <w:szCs w:val="24"/>
        </w:rPr>
        <w:t xml:space="preserve"> contralateral sensors. </w:t>
      </w:r>
      <w:r w:rsidR="00517986">
        <w:rPr>
          <w:rFonts w:cs="Times New Roman"/>
          <w:szCs w:val="24"/>
        </w:rPr>
        <w:t>Asterisk denotes a statistically significant difference</w:t>
      </w:r>
      <w:r w:rsidR="006A75CA">
        <w:rPr>
          <w:rFonts w:cs="Times New Roman"/>
          <w:szCs w:val="24"/>
        </w:rPr>
        <w:t xml:space="preserve"> (</w:t>
      </w:r>
      <w:ins w:id="1131" w:author="Blair Hu" w:date="2018-01-05T17:32:00Z">
        <w:r w:rsidR="00F46ACE" w:rsidRPr="000A5CD0">
          <w:rPr>
            <w:rFonts w:cs="Times New Roman"/>
            <w:i/>
            <w:szCs w:val="20"/>
          </w:rPr>
          <w:t>p</w:t>
        </w:r>
        <w:r w:rsidR="00F46ACE" w:rsidRPr="00432049">
          <w:rPr>
            <w:rFonts w:cs="Times New Roman"/>
            <w:szCs w:val="20"/>
          </w:rPr>
          <w:t xml:space="preserve"> = </w:t>
        </w:r>
        <w:r w:rsidR="00F46ACE">
          <w:rPr>
            <w:rFonts w:cs="Times New Roman"/>
            <w:szCs w:val="20"/>
          </w:rPr>
          <w:t>1.27 x 10</w:t>
        </w:r>
        <w:r w:rsidR="00F46ACE">
          <w:rPr>
            <w:rFonts w:cs="Times New Roman"/>
            <w:szCs w:val="20"/>
          </w:rPr>
          <w:softHyphen/>
        </w:r>
        <w:r w:rsidR="00F46ACE">
          <w:rPr>
            <w:rFonts w:cs="Times New Roman"/>
            <w:szCs w:val="20"/>
            <w:vertAlign w:val="superscript"/>
          </w:rPr>
          <w:t>-4</w:t>
        </w:r>
      </w:ins>
      <w:del w:id="1132" w:author="Blair Hu" w:date="2018-01-05T17:32:00Z">
        <w:r w:rsidR="006A75CA" w:rsidDel="00F46ACE">
          <w:rPr>
            <w:rFonts w:cs="Times New Roman"/>
            <w:i/>
            <w:szCs w:val="24"/>
          </w:rPr>
          <w:delText>p</w:delText>
        </w:r>
        <w:r w:rsidR="006A75CA" w:rsidDel="00F46ACE">
          <w:rPr>
            <w:rFonts w:cs="Times New Roman"/>
            <w:szCs w:val="24"/>
          </w:rPr>
          <w:delText xml:space="preserve"> &lt; 0.01</w:delText>
        </w:r>
      </w:del>
      <w:r w:rsidR="006A75CA">
        <w:rPr>
          <w:rFonts w:cs="Times New Roman"/>
          <w:szCs w:val="24"/>
        </w:rPr>
        <w:t>)</w:t>
      </w:r>
      <w:r w:rsidR="00517986">
        <w:rPr>
          <w:rFonts w:cs="Times New Roman"/>
          <w:szCs w:val="24"/>
        </w:rPr>
        <w:t xml:space="preserve">. </w:t>
      </w:r>
      <w:r w:rsidR="00C364D3">
        <w:rPr>
          <w:rFonts w:cs="Times New Roman"/>
          <w:szCs w:val="24"/>
        </w:rPr>
        <w:t xml:space="preserve">Data </w:t>
      </w:r>
      <w:r w:rsidR="00D855CD">
        <w:rPr>
          <w:rFonts w:cs="Times New Roman"/>
          <w:szCs w:val="24"/>
        </w:rPr>
        <w:t xml:space="preserve">were </w:t>
      </w:r>
      <w:r w:rsidR="00C364D3">
        <w:rPr>
          <w:rFonts w:cs="Times New Roman"/>
          <w:szCs w:val="24"/>
        </w:rPr>
        <w:t>averaged across 10 subjects.</w:t>
      </w:r>
    </w:p>
    <w:p w:rsidR="00D77754" w:rsidRDefault="00D77754" w:rsidP="00D77754">
      <w:pPr>
        <w:jc w:val="both"/>
        <w:rPr>
          <w:rFonts w:cs="Times New Roman"/>
          <w:b/>
          <w:szCs w:val="24"/>
        </w:rPr>
      </w:pPr>
    </w:p>
    <w:p w:rsidR="00D77754" w:rsidRDefault="00D77754" w:rsidP="00D77754">
      <w:pPr>
        <w:jc w:val="both"/>
        <w:rPr>
          <w:rFonts w:cs="Times New Roman"/>
          <w:b/>
          <w:szCs w:val="24"/>
        </w:rPr>
      </w:pPr>
    </w:p>
    <w:p w:rsidR="00D77754" w:rsidRDefault="00D77754" w:rsidP="00D77754">
      <w:pPr>
        <w:jc w:val="both"/>
        <w:rPr>
          <w:rFonts w:cs="Times New Roman"/>
          <w:b/>
          <w:szCs w:val="24"/>
        </w:rPr>
      </w:pPr>
    </w:p>
    <w:p w:rsidR="00D77754" w:rsidRDefault="00D77754" w:rsidP="00D77754">
      <w:pPr>
        <w:jc w:val="both"/>
        <w:rPr>
          <w:rFonts w:cs="Times New Roman"/>
          <w:b/>
          <w:szCs w:val="24"/>
        </w:rPr>
      </w:pPr>
    </w:p>
    <w:p w:rsidR="00D77754" w:rsidRDefault="00D77754" w:rsidP="00D77754">
      <w:pPr>
        <w:jc w:val="both"/>
        <w:rPr>
          <w:rFonts w:cs="Times New Roman"/>
          <w:b/>
          <w:szCs w:val="24"/>
        </w:rPr>
      </w:pPr>
    </w:p>
    <w:p w:rsidR="00D77754" w:rsidRDefault="00D77754" w:rsidP="00D77754">
      <w:pPr>
        <w:jc w:val="both"/>
        <w:rPr>
          <w:rFonts w:cs="Times New Roman"/>
          <w:b/>
          <w:szCs w:val="24"/>
        </w:rPr>
      </w:pPr>
    </w:p>
    <w:p w:rsidR="00D77754" w:rsidRDefault="00D77754" w:rsidP="00D77754">
      <w:pPr>
        <w:jc w:val="both"/>
        <w:rPr>
          <w:rFonts w:cs="Times New Roman"/>
          <w:b/>
          <w:szCs w:val="24"/>
        </w:rPr>
      </w:pPr>
    </w:p>
    <w:p w:rsidR="00D77754" w:rsidRDefault="00D77754" w:rsidP="00D77754">
      <w:pPr>
        <w:jc w:val="both"/>
        <w:rPr>
          <w:rFonts w:cs="Times New Roman"/>
          <w:b/>
          <w:szCs w:val="24"/>
        </w:rPr>
      </w:pPr>
    </w:p>
    <w:p w:rsidR="008B032E" w:rsidRPr="00097959" w:rsidRDefault="003C3FA8">
      <w:pPr>
        <w:jc w:val="both"/>
        <w:rPr>
          <w:ins w:id="1133" w:author="Blair Hu" w:date="2018-01-05T21:54:00Z"/>
          <w:rFonts w:cs="Times New Roman"/>
          <w:szCs w:val="24"/>
        </w:rPr>
        <w:pPrChange w:id="1134" w:author="Blair Hu" w:date="2018-01-08T09:25:00Z">
          <w:pPr/>
        </w:pPrChange>
      </w:pPr>
      <w:ins w:id="1135" w:author="Blair Hu" w:date="2018-01-04T16:17:00Z">
        <w:r>
          <w:rPr>
            <w:rFonts w:cs="Times New Roman"/>
            <w:b/>
            <w:szCs w:val="24"/>
          </w:rPr>
          <w:lastRenderedPageBreak/>
          <w:t xml:space="preserve">Table </w:t>
        </w:r>
      </w:ins>
      <w:r w:rsidR="00D77754">
        <w:rPr>
          <w:rFonts w:cs="Times New Roman"/>
          <w:b/>
          <w:szCs w:val="24"/>
        </w:rPr>
        <w:t>3</w:t>
      </w:r>
      <w:ins w:id="1136" w:author="Blair Hu" w:date="2018-01-04T16:17:00Z">
        <w:r>
          <w:rPr>
            <w:rFonts w:cs="Times New Roman"/>
            <w:b/>
            <w:szCs w:val="24"/>
          </w:rPr>
          <w:t xml:space="preserve">. </w:t>
        </w:r>
      </w:ins>
      <w:ins w:id="1137" w:author="Blair Hu" w:date="2018-01-04T16:18:00Z">
        <w:r>
          <w:rPr>
            <w:rFonts w:cs="Times New Roman"/>
            <w:b/>
            <w:szCs w:val="24"/>
          </w:rPr>
          <w:t xml:space="preserve">Offline </w:t>
        </w:r>
      </w:ins>
      <w:r w:rsidR="00FD09CB">
        <w:rPr>
          <w:rFonts w:cs="Times New Roman"/>
          <w:b/>
          <w:szCs w:val="24"/>
        </w:rPr>
        <w:t xml:space="preserve">error rates </w:t>
      </w:r>
      <w:ins w:id="1138" w:author="Blair Hu" w:date="2018-01-04T22:09:00Z">
        <w:r w:rsidR="00EF6D3C">
          <w:rPr>
            <w:rFonts w:cs="Times New Roman"/>
            <w:b/>
            <w:szCs w:val="24"/>
          </w:rPr>
          <w:t xml:space="preserve">using bilateral sensor information </w:t>
        </w:r>
      </w:ins>
      <w:r w:rsidR="00FD09CB">
        <w:rPr>
          <w:rFonts w:cs="Times New Roman"/>
          <w:b/>
          <w:szCs w:val="24"/>
        </w:rPr>
        <w:t>to</w:t>
      </w:r>
      <w:ins w:id="1139" w:author="Blair Hu" w:date="2018-01-04T22:09:00Z">
        <w:r w:rsidR="00EF6D3C">
          <w:rPr>
            <w:rFonts w:cs="Times New Roman"/>
            <w:b/>
            <w:szCs w:val="24"/>
          </w:rPr>
          <w:t xml:space="preserve"> control</w:t>
        </w:r>
      </w:ins>
      <w:r w:rsidR="00FD09CB">
        <w:rPr>
          <w:rFonts w:cs="Times New Roman"/>
          <w:b/>
          <w:szCs w:val="24"/>
        </w:rPr>
        <w:t xml:space="preserve"> </w:t>
      </w:r>
      <w:ins w:id="1140" w:author="Blair Hu" w:date="2018-01-04T22:09:00Z">
        <w:r w:rsidR="00EF6D3C">
          <w:rPr>
            <w:rFonts w:cs="Times New Roman"/>
            <w:b/>
            <w:szCs w:val="24"/>
          </w:rPr>
          <w:t xml:space="preserve">a powered leg prosthesis </w:t>
        </w:r>
      </w:ins>
      <w:r w:rsidR="00FD09CB">
        <w:rPr>
          <w:rFonts w:cs="Times New Roman"/>
          <w:b/>
          <w:szCs w:val="24"/>
        </w:rPr>
        <w:t>with</w:t>
      </w:r>
      <w:ins w:id="1141" w:author="Blair Hu" w:date="2018-01-04T22:10:00Z">
        <w:r w:rsidR="00EF6D3C">
          <w:rPr>
            <w:rFonts w:cs="Times New Roman"/>
            <w:b/>
            <w:szCs w:val="24"/>
          </w:rPr>
          <w:t xml:space="preserve"> an </w:t>
        </w:r>
      </w:ins>
      <w:ins w:id="1142" w:author="Blair Hu" w:date="2018-01-04T16:20:00Z">
        <w:r w:rsidR="003B072A">
          <w:rPr>
            <w:rFonts w:cs="Times New Roman"/>
            <w:b/>
            <w:szCs w:val="24"/>
          </w:rPr>
          <w:t>intent recognition framework</w:t>
        </w:r>
      </w:ins>
      <w:ins w:id="1143" w:author="Blair Hu" w:date="2018-01-04T16:17:00Z">
        <w:r>
          <w:rPr>
            <w:rFonts w:cs="Times New Roman"/>
            <w:b/>
            <w:szCs w:val="24"/>
          </w:rPr>
          <w:t xml:space="preserve">. </w:t>
        </w:r>
        <w:r>
          <w:rPr>
            <w:rFonts w:cs="Times New Roman"/>
            <w:szCs w:val="24"/>
          </w:rPr>
          <w:t xml:space="preserve">Error rates are shown for </w:t>
        </w:r>
      </w:ins>
      <w:r w:rsidR="000A6B7D">
        <w:rPr>
          <w:rFonts w:cs="Times New Roman"/>
          <w:szCs w:val="24"/>
        </w:rPr>
        <w:t xml:space="preserve">different mode-specific classifier configurations </w:t>
      </w:r>
      <w:ins w:id="1144" w:author="Blair Hu" w:date="2018-01-04T16:19:00Z">
        <w:r w:rsidR="002A2C50">
          <w:rPr>
            <w:rFonts w:cs="Times New Roman"/>
            <w:szCs w:val="24"/>
          </w:rPr>
          <w:t>with varying amounts of kinematic information from the non-prosthesis side</w:t>
        </w:r>
      </w:ins>
      <w:ins w:id="1145" w:author="Blair Hu" w:date="2018-01-04T16:17:00Z">
        <w:r>
          <w:rPr>
            <w:rFonts w:cs="Times New Roman"/>
            <w:szCs w:val="24"/>
          </w:rPr>
          <w:t>.</w:t>
        </w:r>
      </w:ins>
      <w:ins w:id="1146" w:author="Blair Hu" w:date="2018-01-04T22:12:00Z">
        <w:r w:rsidR="00F1677A">
          <w:rPr>
            <w:rFonts w:cs="Times New Roman"/>
            <w:szCs w:val="24"/>
          </w:rPr>
          <w:t xml:space="preserve"> The total number of classifier decisions for each step type is also shown</w:t>
        </w:r>
      </w:ins>
      <w:r w:rsidR="002F4CBE">
        <w:rPr>
          <w:rFonts w:cs="Times New Roman"/>
          <w:szCs w:val="24"/>
        </w:rPr>
        <w:t xml:space="preserve"> in the bottom row</w:t>
      </w:r>
      <w:bookmarkStart w:id="1147" w:name="_GoBack"/>
      <w:bookmarkEnd w:id="1147"/>
      <w:ins w:id="1148" w:author="Blair Hu" w:date="2018-01-04T22:12:00Z">
        <w:r w:rsidR="00F1677A">
          <w:rPr>
            <w:rFonts w:cs="Times New Roman"/>
            <w:szCs w:val="24"/>
          </w:rPr>
          <w:t>.</w:t>
        </w:r>
      </w:ins>
    </w:p>
    <w:tbl>
      <w:tblPr>
        <w:tblStyle w:val="TableGrid"/>
        <w:tblW w:w="0" w:type="auto"/>
        <w:jc w:val="center"/>
        <w:tblLook w:val="04A0" w:firstRow="1" w:lastRow="0" w:firstColumn="1" w:lastColumn="0" w:noHBand="0" w:noVBand="1"/>
      </w:tblPr>
      <w:tblGrid>
        <w:gridCol w:w="990"/>
        <w:gridCol w:w="2150"/>
        <w:gridCol w:w="1947"/>
        <w:gridCol w:w="36"/>
        <w:gridCol w:w="1912"/>
        <w:gridCol w:w="76"/>
        <w:gridCol w:w="1872"/>
      </w:tblGrid>
      <w:tr w:rsidR="00E621A6" w:rsidTr="00C15D92">
        <w:trPr>
          <w:trHeight w:val="309"/>
          <w:jc w:val="center"/>
        </w:trPr>
        <w:tc>
          <w:tcPr>
            <w:tcW w:w="990" w:type="dxa"/>
            <w:tcBorders>
              <w:top w:val="nil"/>
              <w:left w:val="nil"/>
              <w:bottom w:val="nil"/>
              <w:right w:val="nil"/>
            </w:tcBorders>
          </w:tcPr>
          <w:p w:rsidR="00E621A6" w:rsidRDefault="00E621A6" w:rsidP="00E621A6">
            <w:pPr>
              <w:jc w:val="right"/>
            </w:pPr>
          </w:p>
        </w:tc>
        <w:tc>
          <w:tcPr>
            <w:tcW w:w="2150" w:type="dxa"/>
            <w:tcBorders>
              <w:top w:val="nil"/>
              <w:left w:val="nil"/>
              <w:bottom w:val="nil"/>
            </w:tcBorders>
          </w:tcPr>
          <w:p w:rsidR="00E621A6" w:rsidRDefault="00E621A6" w:rsidP="00AB51B9">
            <w:pPr>
              <w:jc w:val="center"/>
            </w:pPr>
          </w:p>
        </w:tc>
        <w:tc>
          <w:tcPr>
            <w:tcW w:w="1947" w:type="dxa"/>
            <w:shd w:val="clear" w:color="auto" w:fill="BFBFBF" w:themeFill="background1" w:themeFillShade="BF"/>
          </w:tcPr>
          <w:p w:rsidR="00E621A6" w:rsidRPr="00B27AD7" w:rsidRDefault="00E621A6" w:rsidP="00AB51B9">
            <w:pPr>
              <w:jc w:val="center"/>
              <w:rPr>
                <w:b/>
              </w:rPr>
            </w:pPr>
            <w:r w:rsidRPr="00B27AD7">
              <w:rPr>
                <w:b/>
              </w:rPr>
              <w:t>Steady-state</w:t>
            </w:r>
            <w:r w:rsidR="00C15D92">
              <w:rPr>
                <w:b/>
              </w:rPr>
              <w:t xml:space="preserve"> (%)</w:t>
            </w:r>
          </w:p>
        </w:tc>
        <w:tc>
          <w:tcPr>
            <w:tcW w:w="1948" w:type="dxa"/>
            <w:gridSpan w:val="2"/>
            <w:shd w:val="clear" w:color="auto" w:fill="BFBFBF" w:themeFill="background1" w:themeFillShade="BF"/>
          </w:tcPr>
          <w:p w:rsidR="00E621A6" w:rsidRPr="00B27AD7" w:rsidRDefault="00E621A6" w:rsidP="00AB51B9">
            <w:pPr>
              <w:jc w:val="center"/>
              <w:rPr>
                <w:b/>
              </w:rPr>
            </w:pPr>
            <w:r w:rsidRPr="00B27AD7">
              <w:rPr>
                <w:b/>
              </w:rPr>
              <w:t>Transitional</w:t>
            </w:r>
            <w:r w:rsidR="00C15D92">
              <w:rPr>
                <w:b/>
              </w:rPr>
              <w:t xml:space="preserve"> (%)</w:t>
            </w:r>
          </w:p>
        </w:tc>
        <w:tc>
          <w:tcPr>
            <w:tcW w:w="1948" w:type="dxa"/>
            <w:gridSpan w:val="2"/>
            <w:shd w:val="clear" w:color="auto" w:fill="BFBFBF" w:themeFill="background1" w:themeFillShade="BF"/>
          </w:tcPr>
          <w:p w:rsidR="00E621A6" w:rsidRPr="00B27AD7" w:rsidRDefault="00E621A6" w:rsidP="00AB51B9">
            <w:pPr>
              <w:jc w:val="center"/>
              <w:rPr>
                <w:b/>
              </w:rPr>
            </w:pPr>
            <w:r w:rsidRPr="00B27AD7">
              <w:rPr>
                <w:b/>
              </w:rPr>
              <w:t>Overall</w:t>
            </w:r>
            <w:r w:rsidR="00C15D92">
              <w:rPr>
                <w:b/>
              </w:rPr>
              <w:t xml:space="preserve"> (%)</w:t>
            </w:r>
          </w:p>
        </w:tc>
      </w:tr>
      <w:tr w:rsidR="00E621A6" w:rsidTr="00C15D92">
        <w:trPr>
          <w:trHeight w:val="304"/>
          <w:jc w:val="center"/>
        </w:trPr>
        <w:tc>
          <w:tcPr>
            <w:tcW w:w="990" w:type="dxa"/>
            <w:tcBorders>
              <w:top w:val="nil"/>
              <w:left w:val="nil"/>
              <w:bottom w:val="nil"/>
              <w:right w:val="nil"/>
            </w:tcBorders>
            <w:vAlign w:val="center"/>
          </w:tcPr>
          <w:p w:rsidR="00E621A6" w:rsidRDefault="00E621A6" w:rsidP="00C15D92">
            <w:pPr>
              <w:spacing w:after="0"/>
              <w:jc w:val="right"/>
            </w:pPr>
            <w:r>
              <w:t>1.</w:t>
            </w:r>
          </w:p>
        </w:tc>
        <w:tc>
          <w:tcPr>
            <w:tcW w:w="2150" w:type="dxa"/>
            <w:tcBorders>
              <w:top w:val="nil"/>
              <w:left w:val="nil"/>
              <w:bottom w:val="nil"/>
            </w:tcBorders>
            <w:shd w:val="clear" w:color="auto" w:fill="auto"/>
          </w:tcPr>
          <w:p w:rsidR="00E621A6" w:rsidRDefault="00E621A6" w:rsidP="007505DD">
            <w:pPr>
              <w:spacing w:before="80" w:after="0"/>
              <w:jc w:val="center"/>
            </w:pPr>
            <w:r>
              <w:t xml:space="preserve">Prosthesis              </w:t>
            </w:r>
            <w:r w:rsidR="00C15D92">
              <w:t xml:space="preserve">   </w:t>
            </w:r>
            <w:r>
              <w:t>only</w:t>
            </w:r>
          </w:p>
        </w:tc>
        <w:tc>
          <w:tcPr>
            <w:tcW w:w="1947" w:type="dxa"/>
            <w:vAlign w:val="center"/>
          </w:tcPr>
          <w:p w:rsidR="00E621A6" w:rsidRDefault="00E621A6" w:rsidP="007505DD">
            <w:pPr>
              <w:spacing w:before="80" w:after="80"/>
              <w:jc w:val="center"/>
            </w:pPr>
            <w:r>
              <w:t>0.53</w:t>
            </w:r>
          </w:p>
        </w:tc>
        <w:tc>
          <w:tcPr>
            <w:tcW w:w="1948" w:type="dxa"/>
            <w:gridSpan w:val="2"/>
            <w:vAlign w:val="center"/>
          </w:tcPr>
          <w:p w:rsidR="00E621A6" w:rsidRDefault="00E621A6" w:rsidP="007505DD">
            <w:pPr>
              <w:spacing w:before="80" w:after="80"/>
              <w:jc w:val="center"/>
            </w:pPr>
            <w:r>
              <w:t>3.75</w:t>
            </w:r>
          </w:p>
        </w:tc>
        <w:tc>
          <w:tcPr>
            <w:tcW w:w="1948" w:type="dxa"/>
            <w:gridSpan w:val="2"/>
            <w:vAlign w:val="center"/>
          </w:tcPr>
          <w:p w:rsidR="00E621A6" w:rsidRDefault="00E621A6" w:rsidP="007505DD">
            <w:pPr>
              <w:spacing w:before="80" w:after="80"/>
              <w:jc w:val="center"/>
            </w:pPr>
            <w:r>
              <w:t>0.90</w:t>
            </w:r>
          </w:p>
        </w:tc>
      </w:tr>
      <w:tr w:rsidR="00E621A6" w:rsidTr="00C15D92">
        <w:trPr>
          <w:trHeight w:val="440"/>
          <w:jc w:val="center"/>
        </w:trPr>
        <w:tc>
          <w:tcPr>
            <w:tcW w:w="990" w:type="dxa"/>
            <w:tcBorders>
              <w:top w:val="nil"/>
              <w:left w:val="nil"/>
              <w:bottom w:val="nil"/>
              <w:right w:val="nil"/>
            </w:tcBorders>
            <w:vAlign w:val="center"/>
          </w:tcPr>
          <w:p w:rsidR="00E621A6" w:rsidRDefault="00E621A6" w:rsidP="00C15D92">
            <w:pPr>
              <w:spacing w:after="0"/>
              <w:jc w:val="right"/>
            </w:pPr>
            <w:r>
              <w:t>2.</w:t>
            </w:r>
          </w:p>
        </w:tc>
        <w:tc>
          <w:tcPr>
            <w:tcW w:w="2150" w:type="dxa"/>
            <w:tcBorders>
              <w:top w:val="nil"/>
              <w:left w:val="nil"/>
              <w:bottom w:val="nil"/>
            </w:tcBorders>
            <w:shd w:val="clear" w:color="auto" w:fill="auto"/>
          </w:tcPr>
          <w:p w:rsidR="00E621A6" w:rsidRDefault="00E621A6" w:rsidP="007505DD">
            <w:pPr>
              <w:spacing w:before="80" w:after="0"/>
              <w:jc w:val="center"/>
            </w:pPr>
            <w:r>
              <w:t>Prosthesis, Contra Shank</w:t>
            </w:r>
          </w:p>
        </w:tc>
        <w:tc>
          <w:tcPr>
            <w:tcW w:w="1947" w:type="dxa"/>
            <w:vAlign w:val="center"/>
          </w:tcPr>
          <w:p w:rsidR="00E621A6" w:rsidRDefault="00E621A6" w:rsidP="007505DD">
            <w:pPr>
              <w:spacing w:before="80" w:after="80"/>
              <w:jc w:val="center"/>
            </w:pPr>
            <w:r>
              <w:t>0.36</w:t>
            </w:r>
          </w:p>
        </w:tc>
        <w:tc>
          <w:tcPr>
            <w:tcW w:w="1948" w:type="dxa"/>
            <w:gridSpan w:val="2"/>
            <w:vAlign w:val="center"/>
          </w:tcPr>
          <w:p w:rsidR="00E621A6" w:rsidRDefault="00E621A6" w:rsidP="007505DD">
            <w:pPr>
              <w:spacing w:before="80" w:after="80"/>
              <w:jc w:val="center"/>
            </w:pPr>
            <w:r>
              <w:t>3.00</w:t>
            </w:r>
          </w:p>
        </w:tc>
        <w:tc>
          <w:tcPr>
            <w:tcW w:w="1948" w:type="dxa"/>
            <w:gridSpan w:val="2"/>
            <w:vAlign w:val="center"/>
          </w:tcPr>
          <w:p w:rsidR="00E621A6" w:rsidRDefault="00E621A6" w:rsidP="007505DD">
            <w:pPr>
              <w:spacing w:before="80" w:after="80"/>
              <w:jc w:val="center"/>
            </w:pPr>
            <w:r>
              <w:t>0.67</w:t>
            </w:r>
          </w:p>
        </w:tc>
      </w:tr>
      <w:tr w:rsidR="00E621A6" w:rsidTr="00C15D92">
        <w:trPr>
          <w:trHeight w:val="445"/>
          <w:jc w:val="center"/>
        </w:trPr>
        <w:tc>
          <w:tcPr>
            <w:tcW w:w="990" w:type="dxa"/>
            <w:tcBorders>
              <w:top w:val="nil"/>
              <w:left w:val="nil"/>
              <w:bottom w:val="nil"/>
              <w:right w:val="nil"/>
            </w:tcBorders>
            <w:vAlign w:val="center"/>
          </w:tcPr>
          <w:p w:rsidR="00E621A6" w:rsidRDefault="00E621A6" w:rsidP="00C15D92">
            <w:pPr>
              <w:spacing w:after="0"/>
              <w:jc w:val="right"/>
            </w:pPr>
            <w:r>
              <w:t>3.</w:t>
            </w:r>
          </w:p>
        </w:tc>
        <w:tc>
          <w:tcPr>
            <w:tcW w:w="2150" w:type="dxa"/>
            <w:tcBorders>
              <w:top w:val="nil"/>
              <w:left w:val="nil"/>
              <w:bottom w:val="nil"/>
            </w:tcBorders>
            <w:shd w:val="clear" w:color="auto" w:fill="auto"/>
          </w:tcPr>
          <w:p w:rsidR="00E621A6" w:rsidRDefault="00E621A6" w:rsidP="007505DD">
            <w:pPr>
              <w:spacing w:before="80" w:after="0"/>
              <w:jc w:val="center"/>
            </w:pPr>
            <w:r>
              <w:t xml:space="preserve">Prosthesis, Contra Shank </w:t>
            </w:r>
            <w:r>
              <w:rPr>
                <w:rFonts w:cs="Times New Roman"/>
              </w:rPr>
              <w:t>†</w:t>
            </w:r>
          </w:p>
        </w:tc>
        <w:tc>
          <w:tcPr>
            <w:tcW w:w="1947" w:type="dxa"/>
            <w:vAlign w:val="center"/>
          </w:tcPr>
          <w:p w:rsidR="00E621A6" w:rsidRDefault="00E621A6" w:rsidP="007505DD">
            <w:pPr>
              <w:spacing w:before="80" w:after="80"/>
              <w:jc w:val="center"/>
            </w:pPr>
            <w:r>
              <w:t>1.26</w:t>
            </w:r>
          </w:p>
        </w:tc>
        <w:tc>
          <w:tcPr>
            <w:tcW w:w="1948" w:type="dxa"/>
            <w:gridSpan w:val="2"/>
            <w:vAlign w:val="center"/>
          </w:tcPr>
          <w:p w:rsidR="00E621A6" w:rsidRDefault="00E621A6" w:rsidP="007505DD">
            <w:pPr>
              <w:spacing w:before="80" w:after="80"/>
              <w:jc w:val="center"/>
            </w:pPr>
            <w:r>
              <w:t>4.99</w:t>
            </w:r>
          </w:p>
        </w:tc>
        <w:tc>
          <w:tcPr>
            <w:tcW w:w="1948" w:type="dxa"/>
            <w:gridSpan w:val="2"/>
            <w:vAlign w:val="center"/>
          </w:tcPr>
          <w:p w:rsidR="00E621A6" w:rsidRDefault="00E621A6" w:rsidP="007505DD">
            <w:pPr>
              <w:spacing w:before="80" w:after="80"/>
              <w:jc w:val="center"/>
            </w:pPr>
            <w:r>
              <w:t>1.69</w:t>
            </w:r>
          </w:p>
        </w:tc>
      </w:tr>
      <w:tr w:rsidR="00E621A6" w:rsidTr="00C15D92">
        <w:trPr>
          <w:trHeight w:val="440"/>
          <w:jc w:val="center"/>
        </w:trPr>
        <w:tc>
          <w:tcPr>
            <w:tcW w:w="990" w:type="dxa"/>
            <w:tcBorders>
              <w:top w:val="nil"/>
              <w:left w:val="nil"/>
              <w:bottom w:val="nil"/>
              <w:right w:val="nil"/>
            </w:tcBorders>
            <w:vAlign w:val="center"/>
          </w:tcPr>
          <w:p w:rsidR="00E621A6" w:rsidRDefault="00E621A6" w:rsidP="00C15D92">
            <w:pPr>
              <w:spacing w:after="0"/>
              <w:jc w:val="right"/>
            </w:pPr>
            <w:r>
              <w:t>4.</w:t>
            </w:r>
          </w:p>
        </w:tc>
        <w:tc>
          <w:tcPr>
            <w:tcW w:w="2150" w:type="dxa"/>
            <w:tcBorders>
              <w:top w:val="nil"/>
              <w:left w:val="nil"/>
              <w:bottom w:val="nil"/>
            </w:tcBorders>
            <w:shd w:val="clear" w:color="auto" w:fill="auto"/>
          </w:tcPr>
          <w:p w:rsidR="00E621A6" w:rsidRDefault="00E621A6" w:rsidP="00C15D92">
            <w:pPr>
              <w:spacing w:before="80" w:after="0"/>
              <w:jc w:val="center"/>
            </w:pPr>
            <w:r>
              <w:t>Prosthesis, Contra Thigh</w:t>
            </w:r>
          </w:p>
        </w:tc>
        <w:tc>
          <w:tcPr>
            <w:tcW w:w="1947" w:type="dxa"/>
            <w:vAlign w:val="center"/>
          </w:tcPr>
          <w:p w:rsidR="00E621A6" w:rsidRDefault="00E621A6" w:rsidP="007505DD">
            <w:pPr>
              <w:spacing w:before="80" w:after="80"/>
              <w:jc w:val="center"/>
            </w:pPr>
            <w:r>
              <w:t>0.30</w:t>
            </w:r>
          </w:p>
        </w:tc>
        <w:tc>
          <w:tcPr>
            <w:tcW w:w="1948" w:type="dxa"/>
            <w:gridSpan w:val="2"/>
            <w:vAlign w:val="center"/>
          </w:tcPr>
          <w:p w:rsidR="00E621A6" w:rsidRDefault="00E621A6" w:rsidP="007505DD">
            <w:pPr>
              <w:spacing w:before="80" w:after="80"/>
              <w:jc w:val="center"/>
            </w:pPr>
            <w:r>
              <w:t>2.50</w:t>
            </w:r>
          </w:p>
        </w:tc>
        <w:tc>
          <w:tcPr>
            <w:tcW w:w="1948" w:type="dxa"/>
            <w:gridSpan w:val="2"/>
            <w:vAlign w:val="center"/>
          </w:tcPr>
          <w:p w:rsidR="00E621A6" w:rsidRDefault="00E621A6" w:rsidP="007505DD">
            <w:pPr>
              <w:spacing w:before="80" w:after="80"/>
              <w:jc w:val="center"/>
            </w:pPr>
            <w:r>
              <w:t>0.55</w:t>
            </w:r>
          </w:p>
        </w:tc>
      </w:tr>
      <w:tr w:rsidR="00E621A6" w:rsidTr="00C15D92">
        <w:trPr>
          <w:trHeight w:val="440"/>
          <w:jc w:val="center"/>
        </w:trPr>
        <w:tc>
          <w:tcPr>
            <w:tcW w:w="990" w:type="dxa"/>
            <w:tcBorders>
              <w:top w:val="nil"/>
              <w:left w:val="nil"/>
              <w:bottom w:val="nil"/>
              <w:right w:val="nil"/>
            </w:tcBorders>
            <w:vAlign w:val="center"/>
          </w:tcPr>
          <w:p w:rsidR="00E621A6" w:rsidRDefault="00E621A6" w:rsidP="00C15D92">
            <w:pPr>
              <w:spacing w:after="0"/>
              <w:jc w:val="right"/>
            </w:pPr>
            <w:r>
              <w:t>5.</w:t>
            </w:r>
          </w:p>
        </w:tc>
        <w:tc>
          <w:tcPr>
            <w:tcW w:w="2150" w:type="dxa"/>
            <w:tcBorders>
              <w:top w:val="nil"/>
              <w:left w:val="nil"/>
              <w:bottom w:val="nil"/>
            </w:tcBorders>
            <w:shd w:val="clear" w:color="auto" w:fill="auto"/>
          </w:tcPr>
          <w:p w:rsidR="00E621A6" w:rsidRDefault="00E621A6" w:rsidP="00C15D92">
            <w:pPr>
              <w:spacing w:before="80" w:after="0"/>
              <w:jc w:val="center"/>
            </w:pPr>
            <w:r>
              <w:t xml:space="preserve">Prosthesis, Contra Thigh </w:t>
            </w:r>
            <w:r>
              <w:rPr>
                <w:rFonts w:cs="Times New Roman"/>
              </w:rPr>
              <w:t>†</w:t>
            </w:r>
          </w:p>
        </w:tc>
        <w:tc>
          <w:tcPr>
            <w:tcW w:w="1947" w:type="dxa"/>
            <w:vAlign w:val="center"/>
          </w:tcPr>
          <w:p w:rsidR="00E621A6" w:rsidRDefault="00E621A6" w:rsidP="007505DD">
            <w:pPr>
              <w:spacing w:before="80" w:after="80"/>
              <w:jc w:val="center"/>
            </w:pPr>
            <w:r>
              <w:t>1.42</w:t>
            </w:r>
          </w:p>
        </w:tc>
        <w:tc>
          <w:tcPr>
            <w:tcW w:w="1948" w:type="dxa"/>
            <w:gridSpan w:val="2"/>
            <w:vAlign w:val="center"/>
          </w:tcPr>
          <w:p w:rsidR="00E621A6" w:rsidRDefault="00E621A6" w:rsidP="007505DD">
            <w:pPr>
              <w:spacing w:before="80" w:after="80"/>
              <w:jc w:val="center"/>
            </w:pPr>
            <w:r>
              <w:t>3.99</w:t>
            </w:r>
          </w:p>
        </w:tc>
        <w:tc>
          <w:tcPr>
            <w:tcW w:w="1948" w:type="dxa"/>
            <w:gridSpan w:val="2"/>
            <w:vAlign w:val="center"/>
          </w:tcPr>
          <w:p w:rsidR="00E621A6" w:rsidRDefault="00E621A6" w:rsidP="007505DD">
            <w:pPr>
              <w:spacing w:before="80" w:after="80"/>
              <w:jc w:val="center"/>
            </w:pPr>
            <w:r>
              <w:t>1.72</w:t>
            </w:r>
          </w:p>
        </w:tc>
      </w:tr>
      <w:tr w:rsidR="00E621A6" w:rsidTr="00C15D92">
        <w:trPr>
          <w:trHeight w:val="576"/>
          <w:jc w:val="center"/>
        </w:trPr>
        <w:tc>
          <w:tcPr>
            <w:tcW w:w="990" w:type="dxa"/>
            <w:tcBorders>
              <w:top w:val="nil"/>
              <w:left w:val="nil"/>
              <w:bottom w:val="nil"/>
              <w:right w:val="nil"/>
            </w:tcBorders>
            <w:vAlign w:val="center"/>
          </w:tcPr>
          <w:p w:rsidR="00E621A6" w:rsidRDefault="00E621A6" w:rsidP="00C15D92">
            <w:pPr>
              <w:spacing w:after="0"/>
              <w:jc w:val="right"/>
            </w:pPr>
            <w:r>
              <w:t>6.</w:t>
            </w:r>
          </w:p>
        </w:tc>
        <w:tc>
          <w:tcPr>
            <w:tcW w:w="2150" w:type="dxa"/>
            <w:tcBorders>
              <w:top w:val="nil"/>
              <w:left w:val="nil"/>
              <w:bottom w:val="nil"/>
            </w:tcBorders>
            <w:shd w:val="clear" w:color="auto" w:fill="auto"/>
          </w:tcPr>
          <w:p w:rsidR="00E621A6" w:rsidRDefault="00E621A6" w:rsidP="007505DD">
            <w:pPr>
              <w:spacing w:before="80" w:after="0"/>
              <w:jc w:val="center"/>
            </w:pPr>
            <w:r>
              <w:t>Prosthesis, Contra Thigh/Shank</w:t>
            </w:r>
          </w:p>
        </w:tc>
        <w:tc>
          <w:tcPr>
            <w:tcW w:w="1947" w:type="dxa"/>
            <w:vAlign w:val="center"/>
          </w:tcPr>
          <w:p w:rsidR="00E621A6" w:rsidRDefault="00E621A6" w:rsidP="007505DD">
            <w:pPr>
              <w:spacing w:before="80" w:after="80"/>
              <w:jc w:val="center"/>
            </w:pPr>
            <w:r>
              <w:t>0.20</w:t>
            </w:r>
          </w:p>
        </w:tc>
        <w:tc>
          <w:tcPr>
            <w:tcW w:w="1948" w:type="dxa"/>
            <w:gridSpan w:val="2"/>
            <w:vAlign w:val="center"/>
          </w:tcPr>
          <w:p w:rsidR="00E621A6" w:rsidRDefault="00E621A6" w:rsidP="007505DD">
            <w:pPr>
              <w:spacing w:before="80" w:after="80"/>
              <w:jc w:val="center"/>
            </w:pPr>
            <w:r>
              <w:t>1.50</w:t>
            </w:r>
          </w:p>
        </w:tc>
        <w:tc>
          <w:tcPr>
            <w:tcW w:w="1948" w:type="dxa"/>
            <w:gridSpan w:val="2"/>
            <w:vAlign w:val="center"/>
          </w:tcPr>
          <w:p w:rsidR="00E621A6" w:rsidRDefault="00E621A6" w:rsidP="007505DD">
            <w:pPr>
              <w:spacing w:before="80" w:after="80"/>
              <w:jc w:val="center"/>
            </w:pPr>
            <w:r>
              <w:t>0.35</w:t>
            </w:r>
          </w:p>
        </w:tc>
      </w:tr>
      <w:tr w:rsidR="00E621A6" w:rsidTr="00C15D92">
        <w:trPr>
          <w:trHeight w:val="576"/>
          <w:jc w:val="center"/>
        </w:trPr>
        <w:tc>
          <w:tcPr>
            <w:tcW w:w="990" w:type="dxa"/>
            <w:tcBorders>
              <w:top w:val="nil"/>
              <w:left w:val="nil"/>
              <w:bottom w:val="nil"/>
              <w:right w:val="nil"/>
            </w:tcBorders>
            <w:vAlign w:val="center"/>
          </w:tcPr>
          <w:p w:rsidR="00E621A6" w:rsidRDefault="00E621A6" w:rsidP="00C15D92">
            <w:pPr>
              <w:spacing w:after="0"/>
              <w:jc w:val="right"/>
            </w:pPr>
            <w:r>
              <w:t>7.</w:t>
            </w:r>
          </w:p>
        </w:tc>
        <w:tc>
          <w:tcPr>
            <w:tcW w:w="2150" w:type="dxa"/>
            <w:tcBorders>
              <w:top w:val="nil"/>
              <w:left w:val="nil"/>
              <w:bottom w:val="nil"/>
            </w:tcBorders>
            <w:shd w:val="clear" w:color="auto" w:fill="auto"/>
          </w:tcPr>
          <w:p w:rsidR="00E621A6" w:rsidRDefault="00E621A6" w:rsidP="007505DD">
            <w:pPr>
              <w:spacing w:before="80" w:after="0"/>
              <w:jc w:val="center"/>
            </w:pPr>
            <w:r>
              <w:t xml:space="preserve">Prosthesis, Contra Thigh/Shank </w:t>
            </w:r>
            <w:r>
              <w:rPr>
                <w:rFonts w:cs="Times New Roman"/>
              </w:rPr>
              <w:t>†</w:t>
            </w:r>
          </w:p>
        </w:tc>
        <w:tc>
          <w:tcPr>
            <w:tcW w:w="1947" w:type="dxa"/>
            <w:tcBorders>
              <w:bottom w:val="single" w:sz="4" w:space="0" w:color="auto"/>
            </w:tcBorders>
            <w:vAlign w:val="center"/>
          </w:tcPr>
          <w:p w:rsidR="00E621A6" w:rsidRDefault="00E621A6" w:rsidP="007505DD">
            <w:pPr>
              <w:spacing w:before="80" w:after="80"/>
              <w:jc w:val="center"/>
            </w:pPr>
            <w:r>
              <w:t>1.02</w:t>
            </w:r>
          </w:p>
        </w:tc>
        <w:tc>
          <w:tcPr>
            <w:tcW w:w="1948" w:type="dxa"/>
            <w:gridSpan w:val="2"/>
            <w:tcBorders>
              <w:bottom w:val="single" w:sz="4" w:space="0" w:color="auto"/>
            </w:tcBorders>
            <w:vAlign w:val="center"/>
          </w:tcPr>
          <w:p w:rsidR="00E621A6" w:rsidRDefault="00E621A6" w:rsidP="007505DD">
            <w:pPr>
              <w:spacing w:before="80" w:after="80"/>
              <w:jc w:val="center"/>
            </w:pPr>
            <w:r>
              <w:t>3.49</w:t>
            </w:r>
          </w:p>
        </w:tc>
        <w:tc>
          <w:tcPr>
            <w:tcW w:w="1948" w:type="dxa"/>
            <w:gridSpan w:val="2"/>
            <w:tcBorders>
              <w:bottom w:val="single" w:sz="4" w:space="0" w:color="auto"/>
            </w:tcBorders>
            <w:vAlign w:val="center"/>
          </w:tcPr>
          <w:p w:rsidR="00E621A6" w:rsidRDefault="00E621A6" w:rsidP="007505DD">
            <w:pPr>
              <w:spacing w:before="80" w:after="80"/>
              <w:jc w:val="center"/>
            </w:pPr>
            <w:r>
              <w:t>1.31</w:t>
            </w:r>
          </w:p>
        </w:tc>
      </w:tr>
      <w:tr w:rsidR="00E621A6" w:rsidTr="00C15D92">
        <w:trPr>
          <w:trHeight w:val="576"/>
          <w:jc w:val="center"/>
        </w:trPr>
        <w:tc>
          <w:tcPr>
            <w:tcW w:w="990" w:type="dxa"/>
            <w:tcBorders>
              <w:top w:val="nil"/>
              <w:left w:val="nil"/>
              <w:bottom w:val="nil"/>
              <w:right w:val="nil"/>
            </w:tcBorders>
            <w:vAlign w:val="center"/>
          </w:tcPr>
          <w:p w:rsidR="00E621A6" w:rsidRDefault="00E621A6" w:rsidP="00C15D92">
            <w:pPr>
              <w:spacing w:after="0"/>
              <w:jc w:val="right"/>
            </w:pPr>
            <w:r>
              <w:t>8.</w:t>
            </w:r>
          </w:p>
        </w:tc>
        <w:tc>
          <w:tcPr>
            <w:tcW w:w="2150" w:type="dxa"/>
            <w:tcBorders>
              <w:top w:val="nil"/>
              <w:left w:val="nil"/>
              <w:bottom w:val="nil"/>
            </w:tcBorders>
            <w:shd w:val="clear" w:color="auto" w:fill="auto"/>
          </w:tcPr>
          <w:p w:rsidR="00E621A6" w:rsidRDefault="00E621A6" w:rsidP="007505DD">
            <w:pPr>
              <w:spacing w:before="80" w:after="0"/>
              <w:jc w:val="center"/>
            </w:pPr>
            <w:r>
              <w:t xml:space="preserve">Prosthesis, Contra Thigh/Shank </w:t>
            </w:r>
            <w:r>
              <w:rPr>
                <w:rFonts w:asciiTheme="minorBidi" w:hAnsiTheme="minorBidi"/>
              </w:rPr>
              <w:t>▼</w:t>
            </w:r>
          </w:p>
        </w:tc>
        <w:tc>
          <w:tcPr>
            <w:tcW w:w="1947" w:type="dxa"/>
            <w:tcBorders>
              <w:bottom w:val="single" w:sz="4" w:space="0" w:color="auto"/>
            </w:tcBorders>
            <w:vAlign w:val="center"/>
          </w:tcPr>
          <w:p w:rsidR="00E621A6" w:rsidRDefault="00E621A6" w:rsidP="007505DD">
            <w:pPr>
              <w:spacing w:before="80" w:after="80"/>
              <w:jc w:val="center"/>
            </w:pPr>
            <w:r>
              <w:t>0.53</w:t>
            </w:r>
          </w:p>
        </w:tc>
        <w:tc>
          <w:tcPr>
            <w:tcW w:w="1948" w:type="dxa"/>
            <w:gridSpan w:val="2"/>
            <w:tcBorders>
              <w:bottom w:val="single" w:sz="4" w:space="0" w:color="auto"/>
            </w:tcBorders>
            <w:vAlign w:val="center"/>
          </w:tcPr>
          <w:p w:rsidR="00E621A6" w:rsidRDefault="00E621A6" w:rsidP="007505DD">
            <w:pPr>
              <w:spacing w:before="80" w:after="80"/>
              <w:jc w:val="center"/>
            </w:pPr>
            <w:r>
              <w:t>3.74</w:t>
            </w:r>
          </w:p>
        </w:tc>
        <w:tc>
          <w:tcPr>
            <w:tcW w:w="1948" w:type="dxa"/>
            <w:gridSpan w:val="2"/>
            <w:tcBorders>
              <w:bottom w:val="single" w:sz="4" w:space="0" w:color="auto"/>
            </w:tcBorders>
            <w:vAlign w:val="center"/>
          </w:tcPr>
          <w:p w:rsidR="00E621A6" w:rsidRDefault="00E621A6" w:rsidP="007505DD">
            <w:pPr>
              <w:spacing w:before="80" w:after="80"/>
              <w:jc w:val="center"/>
            </w:pPr>
            <w:r>
              <w:t>0.90</w:t>
            </w:r>
          </w:p>
        </w:tc>
      </w:tr>
      <w:tr w:rsidR="00E621A6" w:rsidTr="00C15D92">
        <w:trPr>
          <w:trHeight w:val="304"/>
          <w:jc w:val="center"/>
        </w:trPr>
        <w:tc>
          <w:tcPr>
            <w:tcW w:w="990" w:type="dxa"/>
            <w:tcBorders>
              <w:top w:val="nil"/>
              <w:left w:val="nil"/>
              <w:bottom w:val="nil"/>
              <w:right w:val="nil"/>
            </w:tcBorders>
          </w:tcPr>
          <w:p w:rsidR="00E621A6" w:rsidRPr="001A4161" w:rsidRDefault="00E621A6" w:rsidP="004A5D91">
            <w:pPr>
              <w:jc w:val="center"/>
              <w:rPr>
                <w:b/>
              </w:rPr>
            </w:pPr>
          </w:p>
        </w:tc>
        <w:tc>
          <w:tcPr>
            <w:tcW w:w="2150" w:type="dxa"/>
            <w:tcBorders>
              <w:top w:val="nil"/>
              <w:left w:val="nil"/>
              <w:bottom w:val="nil"/>
              <w:right w:val="nil"/>
            </w:tcBorders>
            <w:vAlign w:val="center"/>
          </w:tcPr>
          <w:p w:rsidR="00E621A6" w:rsidRPr="001A4161" w:rsidRDefault="00E621A6" w:rsidP="004A5D91">
            <w:pPr>
              <w:jc w:val="center"/>
              <w:rPr>
                <w:b/>
              </w:rPr>
            </w:pPr>
            <w:r w:rsidRPr="001A4161">
              <w:rPr>
                <w:b/>
              </w:rPr>
              <w:t>Total decisions</w:t>
            </w:r>
          </w:p>
        </w:tc>
        <w:tc>
          <w:tcPr>
            <w:tcW w:w="1983" w:type="dxa"/>
            <w:gridSpan w:val="2"/>
            <w:tcBorders>
              <w:left w:val="nil"/>
              <w:bottom w:val="nil"/>
              <w:right w:val="nil"/>
            </w:tcBorders>
          </w:tcPr>
          <w:p w:rsidR="00E621A6" w:rsidRPr="001A4161" w:rsidRDefault="00E621A6" w:rsidP="004A5D91">
            <w:pPr>
              <w:jc w:val="center"/>
              <w:rPr>
                <w:b/>
              </w:rPr>
            </w:pPr>
            <w:r w:rsidRPr="001A4161">
              <w:rPr>
                <w:b/>
              </w:rPr>
              <w:t>3027</w:t>
            </w:r>
          </w:p>
        </w:tc>
        <w:tc>
          <w:tcPr>
            <w:tcW w:w="1988" w:type="dxa"/>
            <w:gridSpan w:val="2"/>
            <w:tcBorders>
              <w:left w:val="nil"/>
              <w:bottom w:val="nil"/>
              <w:right w:val="nil"/>
            </w:tcBorders>
          </w:tcPr>
          <w:p w:rsidR="00E621A6" w:rsidRPr="001A4161" w:rsidRDefault="00E621A6" w:rsidP="004A5D91">
            <w:pPr>
              <w:jc w:val="center"/>
              <w:rPr>
                <w:b/>
              </w:rPr>
            </w:pPr>
            <w:r w:rsidRPr="001A4161">
              <w:rPr>
                <w:b/>
              </w:rPr>
              <w:t>400</w:t>
            </w:r>
          </w:p>
        </w:tc>
        <w:tc>
          <w:tcPr>
            <w:tcW w:w="1872" w:type="dxa"/>
            <w:tcBorders>
              <w:left w:val="nil"/>
              <w:bottom w:val="nil"/>
              <w:right w:val="nil"/>
            </w:tcBorders>
          </w:tcPr>
          <w:p w:rsidR="00E621A6" w:rsidRPr="001A4161" w:rsidRDefault="00E621A6" w:rsidP="004A5D91">
            <w:pPr>
              <w:jc w:val="center"/>
              <w:rPr>
                <w:b/>
              </w:rPr>
            </w:pPr>
            <w:r w:rsidRPr="001A4161">
              <w:rPr>
                <w:b/>
              </w:rPr>
              <w:t>3427</w:t>
            </w:r>
          </w:p>
        </w:tc>
      </w:tr>
    </w:tbl>
    <w:p w:rsidR="00770F12" w:rsidRDefault="009B11B4" w:rsidP="00D2029C">
      <w:pPr>
        <w:jc w:val="center"/>
      </w:pPr>
      <w:r>
        <w:rPr>
          <w:rFonts w:cs="Times New Roman"/>
        </w:rPr>
        <w:t>†</w:t>
      </w:r>
      <w:r>
        <w:t xml:space="preserve"> </w:t>
      </w:r>
      <w:r w:rsidR="00D2029C">
        <w:t xml:space="preserve">Control system </w:t>
      </w:r>
      <w:r w:rsidR="00515FBB">
        <w:t xml:space="preserve">neither merges LW and </w:t>
      </w:r>
      <w:r w:rsidR="005850C8">
        <w:t xml:space="preserve">RA </w:t>
      </w:r>
      <w:r w:rsidR="00D2029C">
        <w:t>classes</w:t>
      </w:r>
      <w:r w:rsidR="00515FBB">
        <w:t xml:space="preserve"> nor includes 90 ms delay</w:t>
      </w:r>
    </w:p>
    <w:p w:rsidR="00D2029C" w:rsidRDefault="00A80643" w:rsidP="009A2EAD">
      <w:pPr>
        <w:jc w:val="center"/>
      </w:pPr>
      <w:r>
        <w:rPr>
          <w:rFonts w:asciiTheme="minorBidi" w:hAnsiTheme="minorBidi"/>
        </w:rPr>
        <w:t>▼</w:t>
      </w:r>
      <w:r>
        <w:t>Control system neither merges LW and RA classes nor includes 90 ms delay</w:t>
      </w:r>
      <w:r w:rsidR="009A2EAD">
        <w:t xml:space="preserve">;                             </w:t>
      </w:r>
      <w:r w:rsidR="00C41607">
        <w:t xml:space="preserve"> </w:t>
      </w:r>
      <w:r w:rsidR="009A2EAD">
        <w:t xml:space="preserve"> </w:t>
      </w:r>
      <w:r w:rsidR="00C41607">
        <w:t>toe off</w:t>
      </w:r>
      <w:r w:rsidR="009A2EAD">
        <w:t xml:space="preserve"> classifier uses prosthesis signals only</w:t>
      </w:r>
    </w:p>
    <w:p w:rsidR="00E96853" w:rsidRDefault="00E96853" w:rsidP="00770F12"/>
    <w:p w:rsidR="00E96853" w:rsidRDefault="00E96853" w:rsidP="00770F12"/>
    <w:p w:rsidR="00E96853" w:rsidRDefault="00E96853" w:rsidP="00770F12"/>
    <w:p w:rsidR="00E96853" w:rsidRDefault="00E96853" w:rsidP="00770F12"/>
    <w:p w:rsidR="00E96853" w:rsidRDefault="00E96853" w:rsidP="00770F12"/>
    <w:p w:rsidR="00E96853" w:rsidRDefault="00E96853" w:rsidP="00770F12"/>
    <w:p w:rsidR="00E96853" w:rsidRDefault="00E96853" w:rsidP="00770F12"/>
    <w:p w:rsidR="00684CB8" w:rsidRDefault="00684CB8" w:rsidP="00770F12"/>
    <w:p w:rsidR="00A76194" w:rsidRDefault="00A76194" w:rsidP="00A76194">
      <w:pPr>
        <w:pStyle w:val="Heading1"/>
      </w:pPr>
      <w:r>
        <w:lastRenderedPageBreak/>
        <w:t>References</w:t>
      </w:r>
    </w:p>
    <w:p w:rsidR="005039BF" w:rsidRPr="005039BF" w:rsidRDefault="009D6F62" w:rsidP="005039BF">
      <w:pPr>
        <w:widowControl w:val="0"/>
        <w:autoSpaceDE w:val="0"/>
        <w:autoSpaceDN w:val="0"/>
        <w:adjustRightInd w:val="0"/>
        <w:ind w:left="480" w:hanging="480"/>
        <w:rPr>
          <w:rFonts w:cs="Times New Roman"/>
          <w:noProof/>
          <w:szCs w:val="24"/>
        </w:rPr>
      </w:pPr>
      <w:r>
        <w:fldChar w:fldCharType="begin" w:fldLock="1"/>
      </w:r>
      <w:r>
        <w:instrText xml:space="preserve">ADDIN Mendeley Bibliography CSL_BIBLIOGRAPHY </w:instrText>
      </w:r>
      <w:r>
        <w:fldChar w:fldCharType="separate"/>
      </w:r>
      <w:r w:rsidR="005039BF" w:rsidRPr="005039BF">
        <w:rPr>
          <w:rFonts w:cs="Times New Roman"/>
          <w:noProof/>
          <w:szCs w:val="24"/>
        </w:rPr>
        <w:t xml:space="preserve">Au, S., Berniker, M., &amp; Herr, H. (2008). Powered ankle-foot prosthesis to assist level-ground and stair-descent gaits. </w:t>
      </w:r>
      <w:r w:rsidR="005039BF" w:rsidRPr="005039BF">
        <w:rPr>
          <w:rFonts w:cs="Times New Roman"/>
          <w:i/>
          <w:iCs/>
          <w:noProof/>
          <w:szCs w:val="24"/>
        </w:rPr>
        <w:t>Neural Networks</w:t>
      </w:r>
      <w:r w:rsidR="005039BF" w:rsidRPr="005039BF">
        <w:rPr>
          <w:rFonts w:cs="Times New Roman"/>
          <w:noProof/>
          <w:szCs w:val="24"/>
        </w:rPr>
        <w:t xml:space="preserve">, </w:t>
      </w:r>
      <w:r w:rsidR="005039BF" w:rsidRPr="005039BF">
        <w:rPr>
          <w:rFonts w:cs="Times New Roman"/>
          <w:i/>
          <w:iCs/>
          <w:noProof/>
          <w:szCs w:val="24"/>
        </w:rPr>
        <w:t>21</w:t>
      </w:r>
      <w:r w:rsidR="005039BF" w:rsidRPr="005039BF">
        <w:rPr>
          <w:rFonts w:cs="Times New Roman"/>
          <w:noProof/>
          <w:szCs w:val="24"/>
        </w:rPr>
        <w:t>(4), 654–666. https://doi.org/10.1016/j.neunet.2008.03.006</w:t>
      </w:r>
    </w:p>
    <w:p w:rsidR="005039BF" w:rsidRPr="005039BF" w:rsidRDefault="005039BF" w:rsidP="005039BF">
      <w:pPr>
        <w:widowControl w:val="0"/>
        <w:autoSpaceDE w:val="0"/>
        <w:autoSpaceDN w:val="0"/>
        <w:adjustRightInd w:val="0"/>
        <w:ind w:left="480" w:hanging="480"/>
        <w:rPr>
          <w:rFonts w:cs="Times New Roman"/>
          <w:noProof/>
          <w:szCs w:val="24"/>
        </w:rPr>
      </w:pPr>
      <w:r w:rsidRPr="005039BF">
        <w:rPr>
          <w:rFonts w:cs="Times New Roman"/>
          <w:noProof/>
          <w:szCs w:val="24"/>
        </w:rPr>
        <w:t xml:space="preserve">Au, S. K., Bonato, P., &amp; Herr, H. (2005). An EMG-position controlled system for an active ankle-foot prosthesis : An initial experimental study. </w:t>
      </w:r>
      <w:r w:rsidRPr="005039BF">
        <w:rPr>
          <w:rFonts w:cs="Times New Roman"/>
          <w:i/>
          <w:iCs/>
          <w:noProof/>
          <w:szCs w:val="24"/>
        </w:rPr>
        <w:t>Signal Processing</w:t>
      </w:r>
      <w:r w:rsidRPr="005039BF">
        <w:rPr>
          <w:rFonts w:cs="Times New Roman"/>
          <w:noProof/>
          <w:szCs w:val="24"/>
        </w:rPr>
        <w:t>, 375–379.</w:t>
      </w:r>
    </w:p>
    <w:p w:rsidR="005039BF" w:rsidRPr="005039BF" w:rsidRDefault="005039BF" w:rsidP="005039BF">
      <w:pPr>
        <w:widowControl w:val="0"/>
        <w:autoSpaceDE w:val="0"/>
        <w:autoSpaceDN w:val="0"/>
        <w:adjustRightInd w:val="0"/>
        <w:ind w:left="480" w:hanging="480"/>
        <w:rPr>
          <w:rFonts w:cs="Times New Roman"/>
          <w:noProof/>
          <w:szCs w:val="24"/>
        </w:rPr>
      </w:pPr>
      <w:r w:rsidRPr="005039BF">
        <w:rPr>
          <w:rFonts w:cs="Times New Roman"/>
          <w:noProof/>
          <w:szCs w:val="24"/>
        </w:rPr>
        <w:t xml:space="preserve">Chen, B., Zheng, E., &amp; Wang, Q. (2014). A Locomotion Intent Prediction System Based on Multi-Sensor Fusion. </w:t>
      </w:r>
      <w:r w:rsidRPr="005039BF">
        <w:rPr>
          <w:rFonts w:cs="Times New Roman"/>
          <w:i/>
          <w:iCs/>
          <w:noProof/>
          <w:szCs w:val="24"/>
        </w:rPr>
        <w:t>Sensors</w:t>
      </w:r>
      <w:r w:rsidRPr="005039BF">
        <w:rPr>
          <w:rFonts w:cs="Times New Roman"/>
          <w:noProof/>
          <w:szCs w:val="24"/>
        </w:rPr>
        <w:t xml:space="preserve">, </w:t>
      </w:r>
      <w:r w:rsidRPr="005039BF">
        <w:rPr>
          <w:rFonts w:cs="Times New Roman"/>
          <w:i/>
          <w:iCs/>
          <w:noProof/>
          <w:szCs w:val="24"/>
        </w:rPr>
        <w:t>14</w:t>
      </w:r>
      <w:r w:rsidRPr="005039BF">
        <w:rPr>
          <w:rFonts w:cs="Times New Roman"/>
          <w:noProof/>
          <w:szCs w:val="24"/>
        </w:rPr>
        <w:t>(7), 12349–12369. https://doi.org/10.3390/s140712349</w:t>
      </w:r>
    </w:p>
    <w:p w:rsidR="005039BF" w:rsidRPr="005039BF" w:rsidRDefault="005039BF" w:rsidP="005039BF">
      <w:pPr>
        <w:widowControl w:val="0"/>
        <w:autoSpaceDE w:val="0"/>
        <w:autoSpaceDN w:val="0"/>
        <w:adjustRightInd w:val="0"/>
        <w:ind w:left="480" w:hanging="480"/>
        <w:rPr>
          <w:rFonts w:cs="Times New Roman"/>
          <w:noProof/>
          <w:szCs w:val="24"/>
        </w:rPr>
      </w:pPr>
      <w:r w:rsidRPr="005039BF">
        <w:rPr>
          <w:rFonts w:cs="Times New Roman"/>
          <w:noProof/>
          <w:szCs w:val="24"/>
        </w:rPr>
        <w:t xml:space="preserve">Chen, G., Patten, C., Kothari, D. H., &amp; Zajac, F. E. (2005). Gait differences between individuals with post-stroke hemiparesis and non-disabled controls at matched speeds. </w:t>
      </w:r>
      <w:r w:rsidRPr="005039BF">
        <w:rPr>
          <w:rFonts w:cs="Times New Roman"/>
          <w:i/>
          <w:iCs/>
          <w:noProof/>
          <w:szCs w:val="24"/>
        </w:rPr>
        <w:t>Gait &amp; Posture</w:t>
      </w:r>
      <w:r w:rsidRPr="005039BF">
        <w:rPr>
          <w:rFonts w:cs="Times New Roman"/>
          <w:noProof/>
          <w:szCs w:val="24"/>
        </w:rPr>
        <w:t xml:space="preserve">, </w:t>
      </w:r>
      <w:r w:rsidRPr="005039BF">
        <w:rPr>
          <w:rFonts w:cs="Times New Roman"/>
          <w:i/>
          <w:iCs/>
          <w:noProof/>
          <w:szCs w:val="24"/>
        </w:rPr>
        <w:t>22</w:t>
      </w:r>
      <w:r w:rsidRPr="005039BF">
        <w:rPr>
          <w:rFonts w:cs="Times New Roman"/>
          <w:noProof/>
          <w:szCs w:val="24"/>
        </w:rPr>
        <w:t>(1), 51–56. https://doi.org/10.1016/j.gaitpost.2004.06.009</w:t>
      </w:r>
    </w:p>
    <w:p w:rsidR="005039BF" w:rsidRPr="005039BF" w:rsidRDefault="005039BF" w:rsidP="005039BF">
      <w:pPr>
        <w:widowControl w:val="0"/>
        <w:autoSpaceDE w:val="0"/>
        <w:autoSpaceDN w:val="0"/>
        <w:adjustRightInd w:val="0"/>
        <w:ind w:left="480" w:hanging="480"/>
        <w:rPr>
          <w:rFonts w:cs="Times New Roman"/>
          <w:noProof/>
          <w:szCs w:val="24"/>
        </w:rPr>
      </w:pPr>
      <w:r w:rsidRPr="005039BF">
        <w:rPr>
          <w:rFonts w:cs="Times New Roman"/>
          <w:noProof/>
          <w:szCs w:val="24"/>
        </w:rPr>
        <w:t xml:space="preserve">De Luca, C. J., Donald Gilmore, L., Kuznetsov, M., &amp; Roy, S. H. (2010). Filtering the surface EMG signal: Movement artifact and baseline noise contamination. </w:t>
      </w:r>
      <w:r w:rsidRPr="005039BF">
        <w:rPr>
          <w:rFonts w:cs="Times New Roman"/>
          <w:i/>
          <w:iCs/>
          <w:noProof/>
          <w:szCs w:val="24"/>
        </w:rPr>
        <w:t>Journal of Biomechanics</w:t>
      </w:r>
      <w:r w:rsidRPr="005039BF">
        <w:rPr>
          <w:rFonts w:cs="Times New Roman"/>
          <w:noProof/>
          <w:szCs w:val="24"/>
        </w:rPr>
        <w:t xml:space="preserve">, </w:t>
      </w:r>
      <w:r w:rsidRPr="005039BF">
        <w:rPr>
          <w:rFonts w:cs="Times New Roman"/>
          <w:i/>
          <w:iCs/>
          <w:noProof/>
          <w:szCs w:val="24"/>
        </w:rPr>
        <w:t>43</w:t>
      </w:r>
      <w:r w:rsidRPr="005039BF">
        <w:rPr>
          <w:rFonts w:cs="Times New Roman"/>
          <w:noProof/>
          <w:szCs w:val="24"/>
        </w:rPr>
        <w:t>(8), 1573–1579. https://doi.org/10.1016/j.jbiomech.2010.01.027</w:t>
      </w:r>
    </w:p>
    <w:p w:rsidR="005039BF" w:rsidRPr="005039BF" w:rsidRDefault="005039BF" w:rsidP="005039BF">
      <w:pPr>
        <w:widowControl w:val="0"/>
        <w:autoSpaceDE w:val="0"/>
        <w:autoSpaceDN w:val="0"/>
        <w:adjustRightInd w:val="0"/>
        <w:ind w:left="480" w:hanging="480"/>
        <w:rPr>
          <w:rFonts w:cs="Times New Roman"/>
          <w:noProof/>
          <w:szCs w:val="24"/>
        </w:rPr>
      </w:pPr>
      <w:r w:rsidRPr="005039BF">
        <w:rPr>
          <w:rFonts w:cs="Times New Roman"/>
          <w:noProof/>
          <w:szCs w:val="24"/>
        </w:rPr>
        <w:t>Franz, J. R., Lyddon, N. E., &amp; Kram, R. (2011). Mechanical work performed by the individual legs during uphill and downhill walking. https://doi.org/10.1016/j.jbiomech.2011.10.034</w:t>
      </w:r>
    </w:p>
    <w:p w:rsidR="005039BF" w:rsidRPr="005039BF" w:rsidRDefault="005039BF" w:rsidP="005039BF">
      <w:pPr>
        <w:widowControl w:val="0"/>
        <w:autoSpaceDE w:val="0"/>
        <w:autoSpaceDN w:val="0"/>
        <w:adjustRightInd w:val="0"/>
        <w:ind w:left="480" w:hanging="480"/>
        <w:rPr>
          <w:rFonts w:cs="Times New Roman"/>
          <w:noProof/>
          <w:szCs w:val="24"/>
        </w:rPr>
      </w:pPr>
      <w:r w:rsidRPr="005039BF">
        <w:rPr>
          <w:rFonts w:cs="Times New Roman"/>
          <w:noProof/>
          <w:szCs w:val="24"/>
        </w:rPr>
        <w:t>Grimes, D. L. (1979). An active multi-mode above knee prosthesis controller. Retrieved from https://dspace.mit.edu/handle/1721.1/15998</w:t>
      </w:r>
    </w:p>
    <w:p w:rsidR="005039BF" w:rsidRPr="005039BF" w:rsidRDefault="005039BF" w:rsidP="005039BF">
      <w:pPr>
        <w:widowControl w:val="0"/>
        <w:autoSpaceDE w:val="0"/>
        <w:autoSpaceDN w:val="0"/>
        <w:adjustRightInd w:val="0"/>
        <w:ind w:left="480" w:hanging="480"/>
        <w:rPr>
          <w:rFonts w:cs="Times New Roman"/>
          <w:noProof/>
          <w:szCs w:val="24"/>
        </w:rPr>
      </w:pPr>
      <w:r w:rsidRPr="005039BF">
        <w:rPr>
          <w:rFonts w:cs="Times New Roman"/>
          <w:noProof/>
          <w:szCs w:val="24"/>
        </w:rPr>
        <w:t xml:space="preserve">Grimes, D. L., Flowers, W. C., &amp; Donath, M. (1977). Feasibility of an Active Control Scheme for Above Knee Prostheses. </w:t>
      </w:r>
      <w:r w:rsidRPr="005039BF">
        <w:rPr>
          <w:rFonts w:cs="Times New Roman"/>
          <w:i/>
          <w:iCs/>
          <w:noProof/>
          <w:szCs w:val="24"/>
        </w:rPr>
        <w:t>Journal of Biomechanical Engineering</w:t>
      </w:r>
      <w:r w:rsidRPr="005039BF">
        <w:rPr>
          <w:rFonts w:cs="Times New Roman"/>
          <w:noProof/>
          <w:szCs w:val="24"/>
        </w:rPr>
        <w:t xml:space="preserve">, </w:t>
      </w:r>
      <w:r w:rsidRPr="005039BF">
        <w:rPr>
          <w:rFonts w:cs="Times New Roman"/>
          <w:i/>
          <w:iCs/>
          <w:noProof/>
          <w:szCs w:val="24"/>
        </w:rPr>
        <w:t>99</w:t>
      </w:r>
      <w:r w:rsidRPr="005039BF">
        <w:rPr>
          <w:rFonts w:cs="Times New Roman"/>
          <w:noProof/>
          <w:szCs w:val="24"/>
        </w:rPr>
        <w:t>(4), 215. https://doi.org/10.1115/1.3426293</w:t>
      </w:r>
    </w:p>
    <w:p w:rsidR="005039BF" w:rsidRPr="005039BF" w:rsidRDefault="005039BF" w:rsidP="005039BF">
      <w:pPr>
        <w:widowControl w:val="0"/>
        <w:autoSpaceDE w:val="0"/>
        <w:autoSpaceDN w:val="0"/>
        <w:adjustRightInd w:val="0"/>
        <w:ind w:left="480" w:hanging="480"/>
        <w:rPr>
          <w:rFonts w:cs="Times New Roman"/>
          <w:noProof/>
          <w:szCs w:val="24"/>
        </w:rPr>
      </w:pPr>
      <w:r w:rsidRPr="005039BF">
        <w:rPr>
          <w:rFonts w:cs="Times New Roman"/>
          <w:noProof/>
          <w:szCs w:val="24"/>
        </w:rPr>
        <w:t xml:space="preserve">Hargrove, L. J., Englehart, K. B., &amp; Hudgins, B. (2008). A training strategy to reduce classification degradation due to electrode displacements in pattern recognition based myoelectric control. </w:t>
      </w:r>
      <w:r w:rsidRPr="005039BF">
        <w:rPr>
          <w:rFonts w:cs="Times New Roman"/>
          <w:i/>
          <w:iCs/>
          <w:noProof/>
          <w:szCs w:val="24"/>
        </w:rPr>
        <w:t>Biomedical Signal Processing and Control</w:t>
      </w:r>
      <w:r w:rsidRPr="005039BF">
        <w:rPr>
          <w:rFonts w:cs="Times New Roman"/>
          <w:noProof/>
          <w:szCs w:val="24"/>
        </w:rPr>
        <w:t xml:space="preserve">, </w:t>
      </w:r>
      <w:r w:rsidRPr="005039BF">
        <w:rPr>
          <w:rFonts w:cs="Times New Roman"/>
          <w:i/>
          <w:iCs/>
          <w:noProof/>
          <w:szCs w:val="24"/>
        </w:rPr>
        <w:t>3</w:t>
      </w:r>
      <w:r w:rsidRPr="005039BF">
        <w:rPr>
          <w:rFonts w:cs="Times New Roman"/>
          <w:noProof/>
          <w:szCs w:val="24"/>
        </w:rPr>
        <w:t>(2), 175–180. https://doi.org/10.1016/j.bspc.2007.11.005</w:t>
      </w:r>
    </w:p>
    <w:p w:rsidR="005039BF" w:rsidRPr="005039BF" w:rsidRDefault="005039BF" w:rsidP="005039BF">
      <w:pPr>
        <w:widowControl w:val="0"/>
        <w:autoSpaceDE w:val="0"/>
        <w:autoSpaceDN w:val="0"/>
        <w:adjustRightInd w:val="0"/>
        <w:ind w:left="480" w:hanging="480"/>
        <w:rPr>
          <w:rFonts w:cs="Times New Roman"/>
          <w:noProof/>
          <w:szCs w:val="24"/>
        </w:rPr>
      </w:pPr>
      <w:r w:rsidRPr="005039BF">
        <w:rPr>
          <w:rFonts w:cs="Times New Roman"/>
          <w:noProof/>
          <w:szCs w:val="24"/>
        </w:rPr>
        <w:t xml:space="preserve">Hargrove, L. J., Englehart, K., &amp; Hudgins, B. (2007). A Comparison of Surface and Intramuscular Myoelectric Signal Classification. </w:t>
      </w:r>
      <w:r w:rsidRPr="005039BF">
        <w:rPr>
          <w:rFonts w:cs="Times New Roman"/>
          <w:i/>
          <w:iCs/>
          <w:noProof/>
          <w:szCs w:val="24"/>
        </w:rPr>
        <w:t>IEEE Transactions on Biomedical Engineering</w:t>
      </w:r>
      <w:r w:rsidRPr="005039BF">
        <w:rPr>
          <w:rFonts w:cs="Times New Roman"/>
          <w:noProof/>
          <w:szCs w:val="24"/>
        </w:rPr>
        <w:t xml:space="preserve">, </w:t>
      </w:r>
      <w:r w:rsidRPr="005039BF">
        <w:rPr>
          <w:rFonts w:cs="Times New Roman"/>
          <w:i/>
          <w:iCs/>
          <w:noProof/>
          <w:szCs w:val="24"/>
        </w:rPr>
        <w:t>54</w:t>
      </w:r>
      <w:r w:rsidRPr="005039BF">
        <w:rPr>
          <w:rFonts w:cs="Times New Roman"/>
          <w:noProof/>
          <w:szCs w:val="24"/>
        </w:rPr>
        <w:t>(5), 847–853. https://doi.org/10.1109/TBME.2006.889192</w:t>
      </w:r>
    </w:p>
    <w:p w:rsidR="005039BF" w:rsidRPr="005039BF" w:rsidRDefault="005039BF" w:rsidP="005039BF">
      <w:pPr>
        <w:widowControl w:val="0"/>
        <w:autoSpaceDE w:val="0"/>
        <w:autoSpaceDN w:val="0"/>
        <w:adjustRightInd w:val="0"/>
        <w:ind w:left="480" w:hanging="480"/>
        <w:rPr>
          <w:rFonts w:cs="Times New Roman"/>
          <w:noProof/>
          <w:szCs w:val="24"/>
        </w:rPr>
      </w:pPr>
      <w:r w:rsidRPr="005039BF">
        <w:rPr>
          <w:rFonts w:cs="Times New Roman"/>
          <w:noProof/>
          <w:szCs w:val="24"/>
        </w:rPr>
        <w:t xml:space="preserve">Hargrove, L. J., Young, A. J., Simon, A. M., Fey, N. P., Lipschutz, R. D., Finucane, S. B., … Kuiken, T. A. (2015). Intuitive Control of a Powered Prosthetic Leg During Ambulation. </w:t>
      </w:r>
      <w:r w:rsidRPr="005039BF">
        <w:rPr>
          <w:rFonts w:cs="Times New Roman"/>
          <w:i/>
          <w:iCs/>
          <w:noProof/>
          <w:szCs w:val="24"/>
        </w:rPr>
        <w:t>JAMA</w:t>
      </w:r>
      <w:r w:rsidRPr="005039BF">
        <w:rPr>
          <w:rFonts w:cs="Times New Roman"/>
          <w:noProof/>
          <w:szCs w:val="24"/>
        </w:rPr>
        <w:t xml:space="preserve">, </w:t>
      </w:r>
      <w:r w:rsidRPr="005039BF">
        <w:rPr>
          <w:rFonts w:cs="Times New Roman"/>
          <w:i/>
          <w:iCs/>
          <w:noProof/>
          <w:szCs w:val="24"/>
        </w:rPr>
        <w:t>313</w:t>
      </w:r>
      <w:r w:rsidRPr="005039BF">
        <w:rPr>
          <w:rFonts w:cs="Times New Roman"/>
          <w:noProof/>
          <w:szCs w:val="24"/>
        </w:rPr>
        <w:t>(22), 2244. https://doi.org/10.1001/jama.2015.4527</w:t>
      </w:r>
    </w:p>
    <w:p w:rsidR="005039BF" w:rsidRPr="005039BF" w:rsidRDefault="005039BF" w:rsidP="005039BF">
      <w:pPr>
        <w:widowControl w:val="0"/>
        <w:autoSpaceDE w:val="0"/>
        <w:autoSpaceDN w:val="0"/>
        <w:adjustRightInd w:val="0"/>
        <w:ind w:left="480" w:hanging="480"/>
        <w:rPr>
          <w:rFonts w:cs="Times New Roman"/>
          <w:noProof/>
          <w:szCs w:val="24"/>
        </w:rPr>
      </w:pPr>
      <w:r w:rsidRPr="005039BF">
        <w:rPr>
          <w:rFonts w:cs="Times New Roman"/>
          <w:noProof/>
          <w:szCs w:val="24"/>
        </w:rPr>
        <w:t xml:space="preserve">Huang, H., Zhang, F., Hargrove, L. J., Dou, Z., Rogers, D. R., &amp; Englehart, K. B. (2011). Continuous Locomotion-Mode Identification for Prosthetic Legs Based on Neuromuscular–Mechanical Fusion. </w:t>
      </w:r>
      <w:r w:rsidRPr="005039BF">
        <w:rPr>
          <w:rFonts w:cs="Times New Roman"/>
          <w:i/>
          <w:iCs/>
          <w:noProof/>
          <w:szCs w:val="24"/>
        </w:rPr>
        <w:t>IEEE Transactions on Biomedical Engineering</w:t>
      </w:r>
      <w:r w:rsidRPr="005039BF">
        <w:rPr>
          <w:rFonts w:cs="Times New Roman"/>
          <w:noProof/>
          <w:szCs w:val="24"/>
        </w:rPr>
        <w:t xml:space="preserve">, </w:t>
      </w:r>
      <w:r w:rsidRPr="005039BF">
        <w:rPr>
          <w:rFonts w:cs="Times New Roman"/>
          <w:i/>
          <w:iCs/>
          <w:noProof/>
          <w:szCs w:val="24"/>
        </w:rPr>
        <w:t>58</w:t>
      </w:r>
      <w:r w:rsidRPr="005039BF">
        <w:rPr>
          <w:rFonts w:cs="Times New Roman"/>
          <w:noProof/>
          <w:szCs w:val="24"/>
        </w:rPr>
        <w:t>(10), 2867–2875. https://doi.org/10.1109/TBME.2011.2161671</w:t>
      </w:r>
    </w:p>
    <w:p w:rsidR="005039BF" w:rsidRPr="005039BF" w:rsidRDefault="005039BF" w:rsidP="005039BF">
      <w:pPr>
        <w:widowControl w:val="0"/>
        <w:autoSpaceDE w:val="0"/>
        <w:autoSpaceDN w:val="0"/>
        <w:adjustRightInd w:val="0"/>
        <w:ind w:left="480" w:hanging="480"/>
        <w:rPr>
          <w:rFonts w:cs="Times New Roman"/>
          <w:noProof/>
          <w:szCs w:val="24"/>
        </w:rPr>
      </w:pPr>
      <w:r w:rsidRPr="005039BF">
        <w:rPr>
          <w:rFonts w:cs="Times New Roman"/>
          <w:noProof/>
          <w:szCs w:val="24"/>
        </w:rPr>
        <w:t xml:space="preserve">Huang, Y., Englehart, K. B., Hudgins, B., &amp; Chan, A. D. C. (2005). A Gaussian Mixture Model Based Classification Scheme for Myoelectric Control of Powered Upper Limb Prostheses. </w:t>
      </w:r>
      <w:r w:rsidRPr="005039BF">
        <w:rPr>
          <w:rFonts w:cs="Times New Roman"/>
          <w:i/>
          <w:iCs/>
          <w:noProof/>
          <w:szCs w:val="24"/>
        </w:rPr>
        <w:t xml:space="preserve">IEEE </w:t>
      </w:r>
      <w:r w:rsidRPr="005039BF">
        <w:rPr>
          <w:rFonts w:cs="Times New Roman"/>
          <w:i/>
          <w:iCs/>
          <w:noProof/>
          <w:szCs w:val="24"/>
        </w:rPr>
        <w:lastRenderedPageBreak/>
        <w:t>Transactions on Biomedical Engineering</w:t>
      </w:r>
      <w:r w:rsidRPr="005039BF">
        <w:rPr>
          <w:rFonts w:cs="Times New Roman"/>
          <w:noProof/>
          <w:szCs w:val="24"/>
        </w:rPr>
        <w:t xml:space="preserve">, </w:t>
      </w:r>
      <w:r w:rsidRPr="005039BF">
        <w:rPr>
          <w:rFonts w:cs="Times New Roman"/>
          <w:i/>
          <w:iCs/>
          <w:noProof/>
          <w:szCs w:val="24"/>
        </w:rPr>
        <w:t>52</w:t>
      </w:r>
      <w:r w:rsidRPr="005039BF">
        <w:rPr>
          <w:rFonts w:cs="Times New Roman"/>
          <w:noProof/>
          <w:szCs w:val="24"/>
        </w:rPr>
        <w:t>(11), 1801–1811. https://doi.org/10.1109/TBME.2005.856295</w:t>
      </w:r>
    </w:p>
    <w:p w:rsidR="005039BF" w:rsidRPr="005039BF" w:rsidRDefault="005039BF" w:rsidP="005039BF">
      <w:pPr>
        <w:widowControl w:val="0"/>
        <w:autoSpaceDE w:val="0"/>
        <w:autoSpaceDN w:val="0"/>
        <w:adjustRightInd w:val="0"/>
        <w:ind w:left="480" w:hanging="480"/>
        <w:rPr>
          <w:rFonts w:cs="Times New Roman"/>
          <w:noProof/>
          <w:szCs w:val="24"/>
        </w:rPr>
      </w:pPr>
      <w:r w:rsidRPr="005039BF">
        <w:rPr>
          <w:rFonts w:cs="Times New Roman"/>
          <w:noProof/>
          <w:szCs w:val="24"/>
        </w:rPr>
        <w:t xml:space="preserve">Ingraham, K. A., Fey, N. P., Simon, A. M., &amp; Hargrove, L. J. (2016). Assessing the Relative Contributions of Active Ankle and Knee Assistance to the Walking Mechanics of Transfemoral Amputees Using a Powered Prosthesis. </w:t>
      </w:r>
      <w:r w:rsidRPr="005039BF">
        <w:rPr>
          <w:rFonts w:cs="Times New Roman"/>
          <w:i/>
          <w:iCs/>
          <w:noProof/>
          <w:szCs w:val="24"/>
        </w:rPr>
        <w:t>Doi.org</w:t>
      </w:r>
      <w:r w:rsidRPr="005039BF">
        <w:rPr>
          <w:rFonts w:cs="Times New Roman"/>
          <w:noProof/>
          <w:szCs w:val="24"/>
        </w:rPr>
        <w:t xml:space="preserve">, </w:t>
      </w:r>
      <w:r w:rsidRPr="005039BF">
        <w:rPr>
          <w:rFonts w:cs="Times New Roman"/>
          <w:i/>
          <w:iCs/>
          <w:noProof/>
          <w:szCs w:val="24"/>
        </w:rPr>
        <w:t>11</w:t>
      </w:r>
      <w:r w:rsidRPr="005039BF">
        <w:rPr>
          <w:rFonts w:cs="Times New Roman"/>
          <w:noProof/>
          <w:szCs w:val="24"/>
        </w:rPr>
        <w:t>(1), e0147661. https://doi.org/10.1371/journal.pone.0147661</w:t>
      </w:r>
    </w:p>
    <w:p w:rsidR="005039BF" w:rsidRPr="005039BF" w:rsidRDefault="005039BF" w:rsidP="005039BF">
      <w:pPr>
        <w:widowControl w:val="0"/>
        <w:autoSpaceDE w:val="0"/>
        <w:autoSpaceDN w:val="0"/>
        <w:adjustRightInd w:val="0"/>
        <w:ind w:left="480" w:hanging="480"/>
        <w:rPr>
          <w:rFonts w:cs="Times New Roman"/>
          <w:noProof/>
          <w:szCs w:val="24"/>
        </w:rPr>
      </w:pPr>
      <w:r w:rsidRPr="005039BF">
        <w:rPr>
          <w:rFonts w:cs="Times New Roman"/>
          <w:noProof/>
          <w:szCs w:val="24"/>
        </w:rPr>
        <w:t xml:space="preserve">Jasiewicz, J. M., Allum, J. H. J., Middleton, J. W., Barriskill, A., Condie, P., Purcell, B., &amp; Li, R. C. T. (2006). Gait event detection using linear accelerometers or angular velocity transducers in able-bodied and spinal-cord injured individuals. </w:t>
      </w:r>
      <w:r w:rsidRPr="005039BF">
        <w:rPr>
          <w:rFonts w:cs="Times New Roman"/>
          <w:i/>
          <w:iCs/>
          <w:noProof/>
          <w:szCs w:val="24"/>
        </w:rPr>
        <w:t>Gait &amp; Posture</w:t>
      </w:r>
      <w:r w:rsidRPr="005039BF">
        <w:rPr>
          <w:rFonts w:cs="Times New Roman"/>
          <w:noProof/>
          <w:szCs w:val="24"/>
        </w:rPr>
        <w:t xml:space="preserve">, </w:t>
      </w:r>
      <w:r w:rsidRPr="005039BF">
        <w:rPr>
          <w:rFonts w:cs="Times New Roman"/>
          <w:i/>
          <w:iCs/>
          <w:noProof/>
          <w:szCs w:val="24"/>
        </w:rPr>
        <w:t>24</w:t>
      </w:r>
      <w:r w:rsidRPr="005039BF">
        <w:rPr>
          <w:rFonts w:cs="Times New Roman"/>
          <w:noProof/>
          <w:szCs w:val="24"/>
        </w:rPr>
        <w:t>(4), 502–509. https://doi.org/10.1016/J.GAITPOST.2005.12.017</w:t>
      </w:r>
    </w:p>
    <w:p w:rsidR="005039BF" w:rsidRPr="005039BF" w:rsidRDefault="005039BF" w:rsidP="005039BF">
      <w:pPr>
        <w:widowControl w:val="0"/>
        <w:autoSpaceDE w:val="0"/>
        <w:autoSpaceDN w:val="0"/>
        <w:adjustRightInd w:val="0"/>
        <w:ind w:left="480" w:hanging="480"/>
        <w:rPr>
          <w:rFonts w:cs="Times New Roman"/>
          <w:noProof/>
          <w:szCs w:val="24"/>
        </w:rPr>
      </w:pPr>
      <w:r w:rsidRPr="005039BF">
        <w:rPr>
          <w:rFonts w:cs="Times New Roman"/>
          <w:noProof/>
          <w:szCs w:val="24"/>
        </w:rPr>
        <w:t xml:space="preserve">Joshi, D., Singh, R., Ribeiro, R., Srivastava, S., Singh, U., &amp; Anand, S. (2010). Development of echo control strategy for AK prosthesis: An embedded system approach. In </w:t>
      </w:r>
      <w:r w:rsidRPr="005039BF">
        <w:rPr>
          <w:rFonts w:cs="Times New Roman"/>
          <w:i/>
          <w:iCs/>
          <w:noProof/>
          <w:szCs w:val="24"/>
        </w:rPr>
        <w:t>2010 International Conference on Systems in Medicine and Biology</w:t>
      </w:r>
      <w:r w:rsidRPr="005039BF">
        <w:rPr>
          <w:rFonts w:cs="Times New Roman"/>
          <w:noProof/>
          <w:szCs w:val="24"/>
        </w:rPr>
        <w:t xml:space="preserve"> (pp. 143–147). IEEE. https://doi.org/10.1109/ICSMB.2010.5735361</w:t>
      </w:r>
    </w:p>
    <w:p w:rsidR="005039BF" w:rsidRPr="005039BF" w:rsidRDefault="005039BF" w:rsidP="005039BF">
      <w:pPr>
        <w:widowControl w:val="0"/>
        <w:autoSpaceDE w:val="0"/>
        <w:autoSpaceDN w:val="0"/>
        <w:adjustRightInd w:val="0"/>
        <w:ind w:left="480" w:hanging="480"/>
        <w:rPr>
          <w:rFonts w:cs="Times New Roman"/>
          <w:noProof/>
          <w:szCs w:val="24"/>
        </w:rPr>
      </w:pPr>
      <w:r w:rsidRPr="005039BF">
        <w:rPr>
          <w:rFonts w:cs="Times New Roman"/>
          <w:noProof/>
          <w:szCs w:val="24"/>
        </w:rPr>
        <w:t xml:space="preserve">Kannape, O. A., &amp; Herr, H. M. (2014). Volitional control of ankle plantar flexion in a powered transtibial prosthesis during stair-ambulation. </w:t>
      </w:r>
      <w:r w:rsidRPr="005039BF">
        <w:rPr>
          <w:rFonts w:cs="Times New Roman"/>
          <w:i/>
          <w:iCs/>
          <w:noProof/>
          <w:szCs w:val="24"/>
        </w:rPr>
        <w:t>2014 36th International Conference of the IEEE Engineering in Medicine and Biology Society (EMBC)</w:t>
      </w:r>
      <w:r w:rsidRPr="005039BF">
        <w:rPr>
          <w:rFonts w:cs="Times New Roman"/>
          <w:noProof/>
          <w:szCs w:val="24"/>
        </w:rPr>
        <w:t>, 1662–65. https://doi.org/10.1109/EMBC.2014.6943925</w:t>
      </w:r>
    </w:p>
    <w:p w:rsidR="005039BF" w:rsidRPr="005039BF" w:rsidRDefault="005039BF" w:rsidP="005039BF">
      <w:pPr>
        <w:widowControl w:val="0"/>
        <w:autoSpaceDE w:val="0"/>
        <w:autoSpaceDN w:val="0"/>
        <w:adjustRightInd w:val="0"/>
        <w:ind w:left="480" w:hanging="480"/>
        <w:rPr>
          <w:rFonts w:cs="Times New Roman"/>
          <w:noProof/>
          <w:szCs w:val="24"/>
        </w:rPr>
      </w:pPr>
      <w:r w:rsidRPr="005039BF">
        <w:rPr>
          <w:rFonts w:cs="Times New Roman"/>
          <w:noProof/>
          <w:szCs w:val="24"/>
        </w:rPr>
        <w:t xml:space="preserve">Kendall, F. P., McCreary, E. K., Provance, P. G., Rodgers, M. M., Romani, W. A. (2005). </w:t>
      </w:r>
      <w:r w:rsidRPr="005039BF">
        <w:rPr>
          <w:rFonts w:cs="Times New Roman"/>
          <w:i/>
          <w:iCs/>
          <w:noProof/>
          <w:szCs w:val="24"/>
        </w:rPr>
        <w:t>Muscles: Testing and Function, with Posture and Pain</w:t>
      </w:r>
      <w:r w:rsidRPr="005039BF">
        <w:rPr>
          <w:rFonts w:cs="Times New Roman"/>
          <w:noProof/>
          <w:szCs w:val="24"/>
        </w:rPr>
        <w:t xml:space="preserve"> (Vol. 5th Ed).</w:t>
      </w:r>
    </w:p>
    <w:p w:rsidR="005039BF" w:rsidRPr="005039BF" w:rsidRDefault="005039BF" w:rsidP="005039BF">
      <w:pPr>
        <w:widowControl w:val="0"/>
        <w:autoSpaceDE w:val="0"/>
        <w:autoSpaceDN w:val="0"/>
        <w:adjustRightInd w:val="0"/>
        <w:ind w:left="480" w:hanging="480"/>
        <w:rPr>
          <w:rFonts w:cs="Times New Roman"/>
          <w:noProof/>
          <w:szCs w:val="24"/>
        </w:rPr>
      </w:pPr>
      <w:r w:rsidRPr="005039BF">
        <w:rPr>
          <w:rFonts w:cs="Times New Roman"/>
          <w:noProof/>
          <w:szCs w:val="24"/>
        </w:rPr>
        <w:t xml:space="preserve">Kilicarslan, A., Prasad, S., Grossman, R. G., &amp; Contreras-Vidal, J. L. (2013). High accuracy decoding of user intentions using EEG to control a lower-body exoskeleton. In </w:t>
      </w:r>
      <w:r w:rsidRPr="005039BF">
        <w:rPr>
          <w:rFonts w:cs="Times New Roman"/>
          <w:i/>
          <w:iCs/>
          <w:noProof/>
          <w:szCs w:val="24"/>
        </w:rPr>
        <w:t>2013 35th Annual International Conference of the IEEE Engineering in Medicine and Biology Society (EMBC)</w:t>
      </w:r>
      <w:r w:rsidRPr="005039BF">
        <w:rPr>
          <w:rFonts w:cs="Times New Roman"/>
          <w:noProof/>
          <w:szCs w:val="24"/>
        </w:rPr>
        <w:t xml:space="preserve"> (pp. 5606–5609). IEEE. https://doi.org/10.1109/EMBC.2013.6610821</w:t>
      </w:r>
    </w:p>
    <w:p w:rsidR="005039BF" w:rsidRPr="005039BF" w:rsidRDefault="005039BF" w:rsidP="005039BF">
      <w:pPr>
        <w:widowControl w:val="0"/>
        <w:autoSpaceDE w:val="0"/>
        <w:autoSpaceDN w:val="0"/>
        <w:adjustRightInd w:val="0"/>
        <w:ind w:left="480" w:hanging="480"/>
        <w:rPr>
          <w:rFonts w:cs="Times New Roman"/>
          <w:noProof/>
          <w:szCs w:val="24"/>
        </w:rPr>
      </w:pPr>
      <w:r w:rsidRPr="005039BF">
        <w:rPr>
          <w:rFonts w:cs="Times New Roman"/>
          <w:noProof/>
          <w:szCs w:val="24"/>
        </w:rPr>
        <w:t xml:space="preserve">Krausz, N. E., Lenzi, T., &amp; Hargrove, L. J. (2015). Depth Sensing for Improved Control of Lower Limb Prostheses. </w:t>
      </w:r>
      <w:r w:rsidRPr="005039BF">
        <w:rPr>
          <w:rFonts w:cs="Times New Roman"/>
          <w:i/>
          <w:iCs/>
          <w:noProof/>
          <w:szCs w:val="24"/>
        </w:rPr>
        <w:t>IEEE Transactions on Biomedical Engineering</w:t>
      </w:r>
      <w:r w:rsidRPr="005039BF">
        <w:rPr>
          <w:rFonts w:cs="Times New Roman"/>
          <w:noProof/>
          <w:szCs w:val="24"/>
        </w:rPr>
        <w:t xml:space="preserve">, </w:t>
      </w:r>
      <w:r w:rsidRPr="005039BF">
        <w:rPr>
          <w:rFonts w:cs="Times New Roman"/>
          <w:i/>
          <w:iCs/>
          <w:noProof/>
          <w:szCs w:val="24"/>
        </w:rPr>
        <w:t>62</w:t>
      </w:r>
      <w:r w:rsidRPr="005039BF">
        <w:rPr>
          <w:rFonts w:cs="Times New Roman"/>
          <w:noProof/>
          <w:szCs w:val="24"/>
        </w:rPr>
        <w:t>(11), 2576–2587. https://doi.org/10.1109/TBME.2015.2448457</w:t>
      </w:r>
    </w:p>
    <w:p w:rsidR="005039BF" w:rsidRPr="005039BF" w:rsidRDefault="005039BF" w:rsidP="005039BF">
      <w:pPr>
        <w:widowControl w:val="0"/>
        <w:autoSpaceDE w:val="0"/>
        <w:autoSpaceDN w:val="0"/>
        <w:adjustRightInd w:val="0"/>
        <w:ind w:left="480" w:hanging="480"/>
        <w:rPr>
          <w:rFonts w:cs="Times New Roman"/>
          <w:noProof/>
          <w:szCs w:val="24"/>
        </w:rPr>
      </w:pPr>
      <w:r w:rsidRPr="005039BF">
        <w:rPr>
          <w:rFonts w:cs="Times New Roman"/>
          <w:noProof/>
          <w:szCs w:val="24"/>
        </w:rPr>
        <w:t xml:space="preserve">Liu, Y., Norton, J. J. S., Qazi, R., Zou, Z., Ammann, K. R., Liu, H., … Rogers, J. A. (2016). Epidermal mechano-acoustic sensing electronics for cardiovascular diagnostics and human-machine interfaces. </w:t>
      </w:r>
      <w:r w:rsidRPr="005039BF">
        <w:rPr>
          <w:rFonts w:cs="Times New Roman"/>
          <w:i/>
          <w:iCs/>
          <w:noProof/>
          <w:szCs w:val="24"/>
        </w:rPr>
        <w:t>Science Advances</w:t>
      </w:r>
      <w:r w:rsidRPr="005039BF">
        <w:rPr>
          <w:rFonts w:cs="Times New Roman"/>
          <w:noProof/>
          <w:szCs w:val="24"/>
        </w:rPr>
        <w:t xml:space="preserve">, </w:t>
      </w:r>
      <w:r w:rsidRPr="005039BF">
        <w:rPr>
          <w:rFonts w:cs="Times New Roman"/>
          <w:i/>
          <w:iCs/>
          <w:noProof/>
          <w:szCs w:val="24"/>
        </w:rPr>
        <w:t>2</w:t>
      </w:r>
      <w:r w:rsidRPr="005039BF">
        <w:rPr>
          <w:rFonts w:cs="Times New Roman"/>
          <w:noProof/>
          <w:szCs w:val="24"/>
        </w:rPr>
        <w:t>(11), e1601185–e1601185. https://doi.org/10.1126/sciadv.1601185</w:t>
      </w:r>
    </w:p>
    <w:p w:rsidR="005039BF" w:rsidRPr="005039BF" w:rsidRDefault="005039BF" w:rsidP="005039BF">
      <w:pPr>
        <w:widowControl w:val="0"/>
        <w:autoSpaceDE w:val="0"/>
        <w:autoSpaceDN w:val="0"/>
        <w:adjustRightInd w:val="0"/>
        <w:ind w:left="480" w:hanging="480"/>
        <w:rPr>
          <w:rFonts w:cs="Times New Roman"/>
          <w:noProof/>
          <w:szCs w:val="24"/>
        </w:rPr>
      </w:pPr>
      <w:r w:rsidRPr="005039BF">
        <w:rPr>
          <w:rFonts w:cs="Times New Roman"/>
          <w:noProof/>
          <w:szCs w:val="24"/>
        </w:rPr>
        <w:t xml:space="preserve">Long, Y., Du, Z., Wang, W., Zhao, G., Xu, G., He, L., … Dong, W. (2016). PSO-SVM-Based Online Locomotion Mode Identification for Rehabilitation Robotic Exoskeletons. </w:t>
      </w:r>
      <w:r w:rsidRPr="005039BF">
        <w:rPr>
          <w:rFonts w:cs="Times New Roman"/>
          <w:i/>
          <w:iCs/>
          <w:noProof/>
          <w:szCs w:val="24"/>
        </w:rPr>
        <w:t>Sensors (Basel, Switzerland)</w:t>
      </w:r>
      <w:r w:rsidRPr="005039BF">
        <w:rPr>
          <w:rFonts w:cs="Times New Roman"/>
          <w:noProof/>
          <w:szCs w:val="24"/>
        </w:rPr>
        <w:t xml:space="preserve">, </w:t>
      </w:r>
      <w:r w:rsidRPr="005039BF">
        <w:rPr>
          <w:rFonts w:cs="Times New Roman"/>
          <w:i/>
          <w:iCs/>
          <w:noProof/>
          <w:szCs w:val="24"/>
        </w:rPr>
        <w:t>16</w:t>
      </w:r>
      <w:r w:rsidRPr="005039BF">
        <w:rPr>
          <w:rFonts w:cs="Times New Roman"/>
          <w:noProof/>
          <w:szCs w:val="24"/>
        </w:rPr>
        <w:t>(9). https://doi.org/10.3390/s16091408</w:t>
      </w:r>
    </w:p>
    <w:p w:rsidR="005039BF" w:rsidRPr="005039BF" w:rsidRDefault="005039BF" w:rsidP="005039BF">
      <w:pPr>
        <w:widowControl w:val="0"/>
        <w:autoSpaceDE w:val="0"/>
        <w:autoSpaceDN w:val="0"/>
        <w:adjustRightInd w:val="0"/>
        <w:ind w:left="480" w:hanging="480"/>
        <w:rPr>
          <w:rFonts w:cs="Times New Roman"/>
          <w:noProof/>
          <w:szCs w:val="24"/>
        </w:rPr>
      </w:pPr>
      <w:r w:rsidRPr="005039BF">
        <w:rPr>
          <w:rFonts w:cs="Times New Roman"/>
          <w:noProof/>
          <w:szCs w:val="24"/>
        </w:rPr>
        <w:t xml:space="preserve">Maqbool, H. F., Husman, M. A. B., Awad, M. I., Abouhossein, A., Mehryar, P., Iqbal, N., &amp; Dehghani-Sanij, A. A. (2016). Real-time gait event detection for lower limb amputees using a single wearable sensor. In </w:t>
      </w:r>
      <w:r w:rsidRPr="005039BF">
        <w:rPr>
          <w:rFonts w:cs="Times New Roman"/>
          <w:i/>
          <w:iCs/>
          <w:noProof/>
          <w:szCs w:val="24"/>
        </w:rPr>
        <w:t>2016 38th Annual International Conference of the IEEE Engineering in Medicine and Biology Society (EMBC)</w:t>
      </w:r>
      <w:r w:rsidRPr="005039BF">
        <w:rPr>
          <w:rFonts w:cs="Times New Roman"/>
          <w:noProof/>
          <w:szCs w:val="24"/>
        </w:rPr>
        <w:t xml:space="preserve"> (pp. 5067–5070). IEEE. https://doi.org/10.1109/EMBC.2016.7591866</w:t>
      </w:r>
    </w:p>
    <w:p w:rsidR="005039BF" w:rsidRPr="005039BF" w:rsidRDefault="005039BF" w:rsidP="005039BF">
      <w:pPr>
        <w:widowControl w:val="0"/>
        <w:autoSpaceDE w:val="0"/>
        <w:autoSpaceDN w:val="0"/>
        <w:adjustRightInd w:val="0"/>
        <w:ind w:left="480" w:hanging="480"/>
        <w:rPr>
          <w:rFonts w:cs="Times New Roman"/>
          <w:noProof/>
          <w:szCs w:val="24"/>
        </w:rPr>
      </w:pPr>
      <w:r w:rsidRPr="005039BF">
        <w:rPr>
          <w:rFonts w:cs="Times New Roman"/>
          <w:noProof/>
          <w:szCs w:val="24"/>
        </w:rPr>
        <w:lastRenderedPageBreak/>
        <w:t xml:space="preserve">Mooney, L. M., Rouse, E. J., &amp; Herr, H. M. (2014). Autonomous exoskeleton reduces metabolic cost of human walking during load carriage. </w:t>
      </w:r>
      <w:r w:rsidRPr="005039BF">
        <w:rPr>
          <w:rFonts w:cs="Times New Roman"/>
          <w:i/>
          <w:iCs/>
          <w:noProof/>
          <w:szCs w:val="24"/>
        </w:rPr>
        <w:t>Journal of NeuroEngineering and Rehabilitation</w:t>
      </w:r>
      <w:r w:rsidRPr="005039BF">
        <w:rPr>
          <w:rFonts w:cs="Times New Roman"/>
          <w:noProof/>
          <w:szCs w:val="24"/>
        </w:rPr>
        <w:t xml:space="preserve">, </w:t>
      </w:r>
      <w:r w:rsidRPr="005039BF">
        <w:rPr>
          <w:rFonts w:cs="Times New Roman"/>
          <w:i/>
          <w:iCs/>
          <w:noProof/>
          <w:szCs w:val="24"/>
        </w:rPr>
        <w:t>11</w:t>
      </w:r>
      <w:r w:rsidRPr="005039BF">
        <w:rPr>
          <w:rFonts w:cs="Times New Roman"/>
          <w:noProof/>
          <w:szCs w:val="24"/>
        </w:rPr>
        <w:t>(1), 80. https://doi.org/10.1186/1743-0003-11-80</w:t>
      </w:r>
    </w:p>
    <w:p w:rsidR="005039BF" w:rsidRPr="005039BF" w:rsidRDefault="005039BF" w:rsidP="005039BF">
      <w:pPr>
        <w:widowControl w:val="0"/>
        <w:autoSpaceDE w:val="0"/>
        <w:autoSpaceDN w:val="0"/>
        <w:adjustRightInd w:val="0"/>
        <w:ind w:left="480" w:hanging="480"/>
        <w:rPr>
          <w:rFonts w:cs="Times New Roman"/>
          <w:noProof/>
          <w:szCs w:val="24"/>
        </w:rPr>
      </w:pPr>
      <w:r w:rsidRPr="005039BF">
        <w:rPr>
          <w:rFonts w:cs="Times New Roman"/>
          <w:noProof/>
          <w:szCs w:val="24"/>
        </w:rPr>
        <w:t>Ottobock. (2015). C-Leg 4: Instructions for use. Retrieved August 11, 2017, from http://www.ottobockus.com/media/local-media/prosthetics/lower-limb/c-leg/files/cleg4-ifu.pdf</w:t>
      </w:r>
    </w:p>
    <w:p w:rsidR="005039BF" w:rsidRPr="005039BF" w:rsidRDefault="005039BF" w:rsidP="005039BF">
      <w:pPr>
        <w:widowControl w:val="0"/>
        <w:autoSpaceDE w:val="0"/>
        <w:autoSpaceDN w:val="0"/>
        <w:adjustRightInd w:val="0"/>
        <w:ind w:left="480" w:hanging="480"/>
        <w:rPr>
          <w:rFonts w:cs="Times New Roman"/>
          <w:noProof/>
          <w:szCs w:val="24"/>
        </w:rPr>
      </w:pPr>
      <w:r w:rsidRPr="005039BF">
        <w:rPr>
          <w:rFonts w:cs="Times New Roman"/>
          <w:noProof/>
          <w:szCs w:val="24"/>
        </w:rPr>
        <w:t>Ottobock. (2016). C-Brace: Instructions for use. Retrieved from https://professionals.ottobockus.com/media/pdf/647G631-EN-08-1602.pdf</w:t>
      </w:r>
    </w:p>
    <w:p w:rsidR="005039BF" w:rsidRPr="005039BF" w:rsidRDefault="005039BF" w:rsidP="005039BF">
      <w:pPr>
        <w:widowControl w:val="0"/>
        <w:autoSpaceDE w:val="0"/>
        <w:autoSpaceDN w:val="0"/>
        <w:adjustRightInd w:val="0"/>
        <w:ind w:left="480" w:hanging="480"/>
        <w:rPr>
          <w:rFonts w:cs="Times New Roman"/>
          <w:noProof/>
          <w:szCs w:val="24"/>
        </w:rPr>
      </w:pPr>
      <w:r w:rsidRPr="005039BF">
        <w:rPr>
          <w:rFonts w:cs="Times New Roman"/>
          <w:noProof/>
          <w:szCs w:val="24"/>
        </w:rPr>
        <w:t xml:space="preserve">Panizzolo, F. A., Galiana, I., Asbeck, A. T., Siviy, C., Schmidt, K., Holt, K. G., &amp; Walsh, C. J. (2016). A biologically-inspired multi-joint soft exosuit that can reduce the energy cost of loaded walking. </w:t>
      </w:r>
      <w:r w:rsidRPr="005039BF">
        <w:rPr>
          <w:rFonts w:cs="Times New Roman"/>
          <w:i/>
          <w:iCs/>
          <w:noProof/>
          <w:szCs w:val="24"/>
        </w:rPr>
        <w:t>Journal of NeuroEngineering and Rehabilitation</w:t>
      </w:r>
      <w:r w:rsidRPr="005039BF">
        <w:rPr>
          <w:rFonts w:cs="Times New Roman"/>
          <w:noProof/>
          <w:szCs w:val="24"/>
        </w:rPr>
        <w:t xml:space="preserve">, </w:t>
      </w:r>
      <w:r w:rsidRPr="005039BF">
        <w:rPr>
          <w:rFonts w:cs="Times New Roman"/>
          <w:i/>
          <w:iCs/>
          <w:noProof/>
          <w:szCs w:val="24"/>
        </w:rPr>
        <w:t>13</w:t>
      </w:r>
      <w:r w:rsidRPr="005039BF">
        <w:rPr>
          <w:rFonts w:cs="Times New Roman"/>
          <w:noProof/>
          <w:szCs w:val="24"/>
        </w:rPr>
        <w:t>(1), 43. https://doi.org/10.1186/s12984-016-0150-9</w:t>
      </w:r>
    </w:p>
    <w:p w:rsidR="005039BF" w:rsidRPr="005039BF" w:rsidRDefault="005039BF" w:rsidP="005039BF">
      <w:pPr>
        <w:widowControl w:val="0"/>
        <w:autoSpaceDE w:val="0"/>
        <w:autoSpaceDN w:val="0"/>
        <w:adjustRightInd w:val="0"/>
        <w:ind w:left="480" w:hanging="480"/>
        <w:rPr>
          <w:rFonts w:cs="Times New Roman"/>
          <w:noProof/>
          <w:szCs w:val="24"/>
        </w:rPr>
      </w:pPr>
      <w:r w:rsidRPr="005039BF">
        <w:rPr>
          <w:rFonts w:cs="Times New Roman"/>
          <w:noProof/>
          <w:szCs w:val="24"/>
        </w:rPr>
        <w:t xml:space="preserve">Peng, J., Fey, N. P., Kuiken, T. A., &amp; Hargrove, L. J. (2016). Anticipatory kinematics and muscle activity preceding transitions from level-ground walking to stair ascent and descent. </w:t>
      </w:r>
      <w:r w:rsidRPr="005039BF">
        <w:rPr>
          <w:rFonts w:cs="Times New Roman"/>
          <w:i/>
          <w:iCs/>
          <w:noProof/>
          <w:szCs w:val="24"/>
        </w:rPr>
        <w:t>Journal of Biomechanics</w:t>
      </w:r>
      <w:r w:rsidRPr="005039BF">
        <w:rPr>
          <w:rFonts w:cs="Times New Roman"/>
          <w:noProof/>
          <w:szCs w:val="24"/>
        </w:rPr>
        <w:t xml:space="preserve">, </w:t>
      </w:r>
      <w:r w:rsidRPr="005039BF">
        <w:rPr>
          <w:rFonts w:cs="Times New Roman"/>
          <w:i/>
          <w:iCs/>
          <w:noProof/>
          <w:szCs w:val="24"/>
        </w:rPr>
        <w:t>49</w:t>
      </w:r>
      <w:r w:rsidRPr="005039BF">
        <w:rPr>
          <w:rFonts w:cs="Times New Roman"/>
          <w:noProof/>
          <w:szCs w:val="24"/>
        </w:rPr>
        <w:t>(4), 528–536. https://doi.org/10.1016/j.jbiomech.2015.12.041</w:t>
      </w:r>
    </w:p>
    <w:p w:rsidR="005039BF" w:rsidRPr="005039BF" w:rsidRDefault="005039BF" w:rsidP="005039BF">
      <w:pPr>
        <w:widowControl w:val="0"/>
        <w:autoSpaceDE w:val="0"/>
        <w:autoSpaceDN w:val="0"/>
        <w:adjustRightInd w:val="0"/>
        <w:ind w:left="480" w:hanging="480"/>
        <w:rPr>
          <w:rFonts w:cs="Times New Roman"/>
          <w:noProof/>
          <w:szCs w:val="24"/>
        </w:rPr>
      </w:pPr>
      <w:r w:rsidRPr="005039BF">
        <w:rPr>
          <w:rFonts w:cs="Times New Roman"/>
          <w:noProof/>
          <w:szCs w:val="24"/>
        </w:rPr>
        <w:t xml:space="preserve">Quintero, H. A., Farris, R. J., &amp; Goldfarb, M. (2011). Control and implementation of a powered lower limb orthosis to aid walking in paraplegic individuals. </w:t>
      </w:r>
      <w:r w:rsidRPr="005039BF">
        <w:rPr>
          <w:rFonts w:cs="Times New Roman"/>
          <w:i/>
          <w:iCs/>
          <w:noProof/>
          <w:szCs w:val="24"/>
        </w:rPr>
        <w:t>IEEE ... International Conference on Rehabilitation Robotics : [Proceedings]</w:t>
      </w:r>
      <w:r w:rsidRPr="005039BF">
        <w:rPr>
          <w:rFonts w:cs="Times New Roman"/>
          <w:noProof/>
          <w:szCs w:val="24"/>
        </w:rPr>
        <w:t xml:space="preserve">, </w:t>
      </w:r>
      <w:r w:rsidRPr="005039BF">
        <w:rPr>
          <w:rFonts w:cs="Times New Roman"/>
          <w:i/>
          <w:iCs/>
          <w:noProof/>
          <w:szCs w:val="24"/>
        </w:rPr>
        <w:t>2011</w:t>
      </w:r>
      <w:r w:rsidRPr="005039BF">
        <w:rPr>
          <w:rFonts w:cs="Times New Roman"/>
          <w:noProof/>
          <w:szCs w:val="24"/>
        </w:rPr>
        <w:t>, 5975481. https://doi.org/10.1109/ICORR.2011.5975481</w:t>
      </w:r>
    </w:p>
    <w:p w:rsidR="005039BF" w:rsidRPr="005039BF" w:rsidRDefault="005039BF" w:rsidP="005039BF">
      <w:pPr>
        <w:widowControl w:val="0"/>
        <w:autoSpaceDE w:val="0"/>
        <w:autoSpaceDN w:val="0"/>
        <w:adjustRightInd w:val="0"/>
        <w:ind w:left="480" w:hanging="480"/>
        <w:rPr>
          <w:rFonts w:cs="Times New Roman"/>
          <w:noProof/>
          <w:szCs w:val="24"/>
        </w:rPr>
      </w:pPr>
      <w:r w:rsidRPr="005039BF">
        <w:rPr>
          <w:rFonts w:cs="Times New Roman"/>
          <w:noProof/>
          <w:szCs w:val="24"/>
        </w:rPr>
        <w:t xml:space="preserve">Quintero, H. A., Farris, R. J., &amp; Goldfarb, M. (2012). A Method for the Autonomous Control of Lower Limb Exo-skeletons for Persons with Paraplegia. </w:t>
      </w:r>
      <w:r w:rsidRPr="005039BF">
        <w:rPr>
          <w:rFonts w:cs="Times New Roman"/>
          <w:i/>
          <w:iCs/>
          <w:noProof/>
          <w:szCs w:val="24"/>
        </w:rPr>
        <w:t>Journal of Medical Devices</w:t>
      </w:r>
      <w:r w:rsidRPr="005039BF">
        <w:rPr>
          <w:rFonts w:cs="Times New Roman"/>
          <w:noProof/>
          <w:szCs w:val="24"/>
        </w:rPr>
        <w:t xml:space="preserve">, </w:t>
      </w:r>
      <w:r w:rsidRPr="005039BF">
        <w:rPr>
          <w:rFonts w:cs="Times New Roman"/>
          <w:i/>
          <w:iCs/>
          <w:noProof/>
          <w:szCs w:val="24"/>
        </w:rPr>
        <w:t>6</w:t>
      </w:r>
      <w:r w:rsidRPr="005039BF">
        <w:rPr>
          <w:rFonts w:cs="Times New Roman"/>
          <w:noProof/>
          <w:szCs w:val="24"/>
        </w:rPr>
        <w:t>(4), 410031. https://doi.org/10.1115/1.4007181</w:t>
      </w:r>
    </w:p>
    <w:p w:rsidR="005039BF" w:rsidRPr="005039BF" w:rsidRDefault="005039BF" w:rsidP="005039BF">
      <w:pPr>
        <w:widowControl w:val="0"/>
        <w:autoSpaceDE w:val="0"/>
        <w:autoSpaceDN w:val="0"/>
        <w:adjustRightInd w:val="0"/>
        <w:ind w:left="480" w:hanging="480"/>
        <w:rPr>
          <w:rFonts w:cs="Times New Roman"/>
          <w:noProof/>
          <w:szCs w:val="24"/>
        </w:rPr>
      </w:pPr>
      <w:r w:rsidRPr="005039BF">
        <w:rPr>
          <w:rFonts w:cs="Times New Roman"/>
          <w:noProof/>
          <w:szCs w:val="24"/>
        </w:rPr>
        <w:t xml:space="preserve">Scheme, E., &amp; Englehart, K. B. (2011). Electromyogram pattern recognition for control of powered upper-limb prostheses: state of the art and challenges for clinical use. </w:t>
      </w:r>
      <w:r w:rsidRPr="005039BF">
        <w:rPr>
          <w:rFonts w:cs="Times New Roman"/>
          <w:i/>
          <w:iCs/>
          <w:noProof/>
          <w:szCs w:val="24"/>
        </w:rPr>
        <w:t>Journal of Rehabilitation Research and Development</w:t>
      </w:r>
      <w:r w:rsidRPr="005039BF">
        <w:rPr>
          <w:rFonts w:cs="Times New Roman"/>
          <w:noProof/>
          <w:szCs w:val="24"/>
        </w:rPr>
        <w:t xml:space="preserve">, </w:t>
      </w:r>
      <w:r w:rsidRPr="005039BF">
        <w:rPr>
          <w:rFonts w:cs="Times New Roman"/>
          <w:i/>
          <w:iCs/>
          <w:noProof/>
          <w:szCs w:val="24"/>
        </w:rPr>
        <w:t>48</w:t>
      </w:r>
      <w:r w:rsidRPr="005039BF">
        <w:rPr>
          <w:rFonts w:cs="Times New Roman"/>
          <w:noProof/>
          <w:szCs w:val="24"/>
        </w:rPr>
        <w:t>(6), 643–59. Retrieved from http://www.ncbi.nlm.nih.gov/pubmed/21938652</w:t>
      </w:r>
    </w:p>
    <w:p w:rsidR="005039BF" w:rsidRPr="005039BF" w:rsidRDefault="005039BF" w:rsidP="005039BF">
      <w:pPr>
        <w:widowControl w:val="0"/>
        <w:autoSpaceDE w:val="0"/>
        <w:autoSpaceDN w:val="0"/>
        <w:adjustRightInd w:val="0"/>
        <w:ind w:left="480" w:hanging="480"/>
        <w:rPr>
          <w:rFonts w:cs="Times New Roman"/>
          <w:noProof/>
          <w:szCs w:val="24"/>
        </w:rPr>
      </w:pPr>
      <w:r w:rsidRPr="005039BF">
        <w:rPr>
          <w:rFonts w:cs="Times New Roman"/>
          <w:noProof/>
          <w:szCs w:val="24"/>
        </w:rPr>
        <w:t xml:space="preserve">Segal, A. D., Orendurff, M. S., Klute, G. K., McDowell, M. L., Pecoraro, J. A., Shofer, J., &amp; Czerniecki, J. M. (2006). Kinematic and kinetic comparisons of transfemoral amputee gait using C-Leg and Mauch SNS prosthetic knees. </w:t>
      </w:r>
      <w:r w:rsidRPr="005039BF">
        <w:rPr>
          <w:rFonts w:cs="Times New Roman"/>
          <w:i/>
          <w:iCs/>
          <w:noProof/>
          <w:szCs w:val="24"/>
        </w:rPr>
        <w:t>Journal of Rehabilitation Research and Development</w:t>
      </w:r>
      <w:r w:rsidRPr="005039BF">
        <w:rPr>
          <w:rFonts w:cs="Times New Roman"/>
          <w:noProof/>
          <w:szCs w:val="24"/>
        </w:rPr>
        <w:t xml:space="preserve">, </w:t>
      </w:r>
      <w:r w:rsidRPr="005039BF">
        <w:rPr>
          <w:rFonts w:cs="Times New Roman"/>
          <w:i/>
          <w:iCs/>
          <w:noProof/>
          <w:szCs w:val="24"/>
        </w:rPr>
        <w:t>43</w:t>
      </w:r>
      <w:r w:rsidRPr="005039BF">
        <w:rPr>
          <w:rFonts w:cs="Times New Roman"/>
          <w:noProof/>
          <w:szCs w:val="24"/>
        </w:rPr>
        <w:t>(7), 857–70. Retrieved from http://www.ncbi.nlm.nih.gov/pubmed/17436172</w:t>
      </w:r>
    </w:p>
    <w:p w:rsidR="005039BF" w:rsidRPr="005039BF" w:rsidRDefault="005039BF" w:rsidP="005039BF">
      <w:pPr>
        <w:widowControl w:val="0"/>
        <w:autoSpaceDE w:val="0"/>
        <w:autoSpaceDN w:val="0"/>
        <w:adjustRightInd w:val="0"/>
        <w:ind w:left="480" w:hanging="480"/>
        <w:rPr>
          <w:rFonts w:cs="Times New Roman"/>
          <w:noProof/>
          <w:szCs w:val="24"/>
        </w:rPr>
      </w:pPr>
      <w:r w:rsidRPr="005039BF">
        <w:rPr>
          <w:rFonts w:cs="Times New Roman"/>
          <w:noProof/>
          <w:szCs w:val="24"/>
        </w:rPr>
        <w:t xml:space="preserve">Simon, A. M., Ingraham, K. A., Fey, N. P., Finucane, S. B., Lipschutz, R. D., Young, A. J., &amp; Hargrove, L. J. (2014). Configuring a Powered Knee and Ankle Prosthesis for Transfemoral Amputees within Five Specific Ambulation Modes. </w:t>
      </w:r>
      <w:r w:rsidRPr="005039BF">
        <w:rPr>
          <w:rFonts w:cs="Times New Roman"/>
          <w:i/>
          <w:iCs/>
          <w:noProof/>
          <w:szCs w:val="24"/>
        </w:rPr>
        <w:t>PLoS ONE</w:t>
      </w:r>
      <w:r w:rsidRPr="005039BF">
        <w:rPr>
          <w:rFonts w:cs="Times New Roman"/>
          <w:noProof/>
          <w:szCs w:val="24"/>
        </w:rPr>
        <w:t xml:space="preserve">, </w:t>
      </w:r>
      <w:r w:rsidRPr="005039BF">
        <w:rPr>
          <w:rFonts w:cs="Times New Roman"/>
          <w:i/>
          <w:iCs/>
          <w:noProof/>
          <w:szCs w:val="24"/>
        </w:rPr>
        <w:t>9</w:t>
      </w:r>
      <w:r w:rsidRPr="005039BF">
        <w:rPr>
          <w:rFonts w:cs="Times New Roman"/>
          <w:noProof/>
          <w:szCs w:val="24"/>
        </w:rPr>
        <w:t>(6), e99387. https://doi.org/10.1371/journal.pone.0099387</w:t>
      </w:r>
    </w:p>
    <w:p w:rsidR="005039BF" w:rsidRPr="005039BF" w:rsidRDefault="005039BF" w:rsidP="005039BF">
      <w:pPr>
        <w:widowControl w:val="0"/>
        <w:autoSpaceDE w:val="0"/>
        <w:autoSpaceDN w:val="0"/>
        <w:adjustRightInd w:val="0"/>
        <w:ind w:left="480" w:hanging="480"/>
        <w:rPr>
          <w:rFonts w:cs="Times New Roman"/>
          <w:noProof/>
          <w:szCs w:val="24"/>
        </w:rPr>
      </w:pPr>
      <w:r w:rsidRPr="005039BF">
        <w:rPr>
          <w:rFonts w:cs="Times New Roman"/>
          <w:noProof/>
          <w:szCs w:val="24"/>
        </w:rPr>
        <w:t xml:space="preserve">Simon, A. M., Ingraham, K. A., Spanias, J. A., Young, A. J., Finucane, S. B., Halsne, E. G., &amp; Hargrove, L. J. (2017). Delaying Ambulation Mode Transition Decisions Improves Accuracy of a Flexible Control System for Powered Knee-Ankle Prosthesis. </w:t>
      </w:r>
      <w:r w:rsidRPr="005039BF">
        <w:rPr>
          <w:rFonts w:cs="Times New Roman"/>
          <w:i/>
          <w:iCs/>
          <w:noProof/>
          <w:szCs w:val="24"/>
        </w:rPr>
        <w:t>IEEE Transactions on Neural Systems and Rehabilitation Engineering</w:t>
      </w:r>
      <w:r w:rsidRPr="005039BF">
        <w:rPr>
          <w:rFonts w:cs="Times New Roman"/>
          <w:noProof/>
          <w:szCs w:val="24"/>
        </w:rPr>
        <w:t xml:space="preserve">, </w:t>
      </w:r>
      <w:r w:rsidRPr="005039BF">
        <w:rPr>
          <w:rFonts w:cs="Times New Roman"/>
          <w:i/>
          <w:iCs/>
          <w:noProof/>
          <w:szCs w:val="24"/>
        </w:rPr>
        <w:t>25</w:t>
      </w:r>
      <w:r w:rsidRPr="005039BF">
        <w:rPr>
          <w:rFonts w:cs="Times New Roman"/>
          <w:noProof/>
          <w:szCs w:val="24"/>
        </w:rPr>
        <w:t>(8), 1164–1171. https://doi.org/10.1109/TNSRE.2016.2613020</w:t>
      </w:r>
    </w:p>
    <w:p w:rsidR="005039BF" w:rsidRPr="005039BF" w:rsidRDefault="005039BF" w:rsidP="005039BF">
      <w:pPr>
        <w:widowControl w:val="0"/>
        <w:autoSpaceDE w:val="0"/>
        <w:autoSpaceDN w:val="0"/>
        <w:adjustRightInd w:val="0"/>
        <w:ind w:left="480" w:hanging="480"/>
        <w:rPr>
          <w:rFonts w:cs="Times New Roman"/>
          <w:noProof/>
          <w:szCs w:val="24"/>
        </w:rPr>
      </w:pPr>
      <w:r w:rsidRPr="005039BF">
        <w:rPr>
          <w:rFonts w:cs="Times New Roman"/>
          <w:noProof/>
          <w:szCs w:val="24"/>
        </w:rPr>
        <w:t xml:space="preserve">Simon, A. M., Ingraham, K. a, Fey, N. P., Finucane, S. B., Lipschutz, R. D., Young, A. J., &amp; </w:t>
      </w:r>
      <w:r w:rsidRPr="005039BF">
        <w:rPr>
          <w:rFonts w:cs="Times New Roman"/>
          <w:noProof/>
          <w:szCs w:val="24"/>
        </w:rPr>
        <w:lastRenderedPageBreak/>
        <w:t xml:space="preserve">Hargrove, L. J. (2014). Configuring a powered knee and ankle prosthesis for transfemoral amputees within five specific ambulation modes. </w:t>
      </w:r>
      <w:r w:rsidRPr="005039BF">
        <w:rPr>
          <w:rFonts w:cs="Times New Roman"/>
          <w:i/>
          <w:iCs/>
          <w:noProof/>
          <w:szCs w:val="24"/>
        </w:rPr>
        <w:t>PloS One</w:t>
      </w:r>
      <w:r w:rsidRPr="005039BF">
        <w:rPr>
          <w:rFonts w:cs="Times New Roman"/>
          <w:noProof/>
          <w:szCs w:val="24"/>
        </w:rPr>
        <w:t xml:space="preserve">, </w:t>
      </w:r>
      <w:r w:rsidRPr="005039BF">
        <w:rPr>
          <w:rFonts w:cs="Times New Roman"/>
          <w:i/>
          <w:iCs/>
          <w:noProof/>
          <w:szCs w:val="24"/>
        </w:rPr>
        <w:t>9</w:t>
      </w:r>
      <w:r w:rsidRPr="005039BF">
        <w:rPr>
          <w:rFonts w:cs="Times New Roman"/>
          <w:noProof/>
          <w:szCs w:val="24"/>
        </w:rPr>
        <w:t>(6), e99387. https://doi.org/10.1371/journal.pone.0099387</w:t>
      </w:r>
    </w:p>
    <w:p w:rsidR="005039BF" w:rsidRPr="005039BF" w:rsidRDefault="005039BF" w:rsidP="005039BF">
      <w:pPr>
        <w:widowControl w:val="0"/>
        <w:autoSpaceDE w:val="0"/>
        <w:autoSpaceDN w:val="0"/>
        <w:adjustRightInd w:val="0"/>
        <w:ind w:left="480" w:hanging="480"/>
        <w:rPr>
          <w:rFonts w:cs="Times New Roman"/>
          <w:noProof/>
          <w:szCs w:val="24"/>
        </w:rPr>
      </w:pPr>
      <w:r w:rsidRPr="005039BF">
        <w:rPr>
          <w:rFonts w:cs="Times New Roman"/>
          <w:noProof/>
          <w:szCs w:val="24"/>
        </w:rPr>
        <w:t xml:space="preserve">Spanias, J. A., Simon, A. M., Finucane, S. B., Perreault, E. J., &amp; Hargrove, L. J. (2018). Online adaptive neural control of a robotic lower limb prosthesis. </w:t>
      </w:r>
      <w:r w:rsidRPr="005039BF">
        <w:rPr>
          <w:rFonts w:cs="Times New Roman"/>
          <w:i/>
          <w:iCs/>
          <w:noProof/>
          <w:szCs w:val="24"/>
        </w:rPr>
        <w:t>Journal of Neural Engineering</w:t>
      </w:r>
      <w:r w:rsidRPr="005039BF">
        <w:rPr>
          <w:rFonts w:cs="Times New Roman"/>
          <w:noProof/>
          <w:szCs w:val="24"/>
        </w:rPr>
        <w:t xml:space="preserve">, </w:t>
      </w:r>
      <w:r w:rsidRPr="005039BF">
        <w:rPr>
          <w:rFonts w:cs="Times New Roman"/>
          <w:i/>
          <w:iCs/>
          <w:noProof/>
          <w:szCs w:val="24"/>
        </w:rPr>
        <w:t>15</w:t>
      </w:r>
      <w:r w:rsidRPr="005039BF">
        <w:rPr>
          <w:rFonts w:cs="Times New Roman"/>
          <w:noProof/>
          <w:szCs w:val="24"/>
        </w:rPr>
        <w:t>(1), 16015. https://doi.org/10.1088/1741-2552/aa92a8</w:t>
      </w:r>
    </w:p>
    <w:p w:rsidR="005039BF" w:rsidRPr="005039BF" w:rsidRDefault="005039BF" w:rsidP="005039BF">
      <w:pPr>
        <w:widowControl w:val="0"/>
        <w:autoSpaceDE w:val="0"/>
        <w:autoSpaceDN w:val="0"/>
        <w:adjustRightInd w:val="0"/>
        <w:ind w:left="480" w:hanging="480"/>
        <w:rPr>
          <w:rFonts w:cs="Times New Roman"/>
          <w:noProof/>
          <w:szCs w:val="24"/>
        </w:rPr>
      </w:pPr>
      <w:r w:rsidRPr="005039BF">
        <w:rPr>
          <w:rFonts w:cs="Times New Roman"/>
          <w:noProof/>
          <w:szCs w:val="24"/>
        </w:rPr>
        <w:t xml:space="preserve">Spanias, J. A., Simon, A. M., Ingraham, K. A., &amp; Hargrove, L. J. (2015). Effect of additional mechanical sensor data on an EMG-based pattern recognition system for a powered leg prosthesis. In </w:t>
      </w:r>
      <w:r w:rsidRPr="005039BF">
        <w:rPr>
          <w:rFonts w:cs="Times New Roman"/>
          <w:i/>
          <w:iCs/>
          <w:noProof/>
          <w:szCs w:val="24"/>
        </w:rPr>
        <w:t>2015 7th International IEEE/EMBS Conference on Neural Engineering (NER)</w:t>
      </w:r>
      <w:r w:rsidRPr="005039BF">
        <w:rPr>
          <w:rFonts w:cs="Times New Roman"/>
          <w:noProof/>
          <w:szCs w:val="24"/>
        </w:rPr>
        <w:t xml:space="preserve"> (pp. 639–642). IEEE. https://doi.org/10.1109/NER.2015.7146704</w:t>
      </w:r>
    </w:p>
    <w:p w:rsidR="005039BF" w:rsidRPr="005039BF" w:rsidRDefault="005039BF" w:rsidP="005039BF">
      <w:pPr>
        <w:widowControl w:val="0"/>
        <w:autoSpaceDE w:val="0"/>
        <w:autoSpaceDN w:val="0"/>
        <w:adjustRightInd w:val="0"/>
        <w:ind w:left="480" w:hanging="480"/>
        <w:rPr>
          <w:rFonts w:cs="Times New Roman"/>
          <w:noProof/>
          <w:szCs w:val="24"/>
        </w:rPr>
      </w:pPr>
      <w:r w:rsidRPr="005039BF">
        <w:rPr>
          <w:rFonts w:cs="Times New Roman"/>
          <w:noProof/>
          <w:szCs w:val="24"/>
        </w:rPr>
        <w:t xml:space="preserve">Suzuki, K., Mito, G., Kawamoto, H., Hasegawa, Y., &amp; Sankai, Y. (2007). Intention-Based Walking Support for Paraplegia Patients with Robot Suit HAL. </w:t>
      </w:r>
      <w:r w:rsidRPr="005039BF">
        <w:rPr>
          <w:rFonts w:cs="Times New Roman"/>
          <w:i/>
          <w:iCs/>
          <w:noProof/>
          <w:szCs w:val="24"/>
        </w:rPr>
        <w:t>Advanced Robotics</w:t>
      </w:r>
      <w:r w:rsidRPr="005039BF">
        <w:rPr>
          <w:rFonts w:cs="Times New Roman"/>
          <w:noProof/>
          <w:szCs w:val="24"/>
        </w:rPr>
        <w:t xml:space="preserve">, </w:t>
      </w:r>
      <w:r w:rsidRPr="005039BF">
        <w:rPr>
          <w:rFonts w:cs="Times New Roman"/>
          <w:i/>
          <w:iCs/>
          <w:noProof/>
          <w:szCs w:val="24"/>
        </w:rPr>
        <w:t>21</w:t>
      </w:r>
      <w:r w:rsidRPr="005039BF">
        <w:rPr>
          <w:rFonts w:cs="Times New Roman"/>
          <w:noProof/>
          <w:szCs w:val="24"/>
        </w:rPr>
        <w:t>(12), 1441–1469. Retrieved from http://cdn.intechweb.org/pdfs/10088.pdf</w:t>
      </w:r>
    </w:p>
    <w:p w:rsidR="005039BF" w:rsidRPr="005039BF" w:rsidRDefault="005039BF" w:rsidP="005039BF">
      <w:pPr>
        <w:widowControl w:val="0"/>
        <w:autoSpaceDE w:val="0"/>
        <w:autoSpaceDN w:val="0"/>
        <w:adjustRightInd w:val="0"/>
        <w:ind w:left="480" w:hanging="480"/>
        <w:rPr>
          <w:rFonts w:cs="Times New Roman"/>
          <w:noProof/>
          <w:szCs w:val="24"/>
        </w:rPr>
      </w:pPr>
      <w:r w:rsidRPr="005039BF">
        <w:rPr>
          <w:rFonts w:cs="Times New Roman"/>
          <w:noProof/>
          <w:szCs w:val="24"/>
        </w:rPr>
        <w:t xml:space="preserve">Sylos-Labini, F., La Scaleia, V., d’Avella, A., Pisotta, I., Tamburella, F., Scivoletto, G., … Ivanenko, Y. P. (2014). EMG patterns during assisted walking in the exoskeleton. </w:t>
      </w:r>
      <w:r w:rsidRPr="005039BF">
        <w:rPr>
          <w:rFonts w:cs="Times New Roman"/>
          <w:i/>
          <w:iCs/>
          <w:noProof/>
          <w:szCs w:val="24"/>
        </w:rPr>
        <w:t>Frontiers in Human Neuroscience</w:t>
      </w:r>
      <w:r w:rsidRPr="005039BF">
        <w:rPr>
          <w:rFonts w:cs="Times New Roman"/>
          <w:noProof/>
          <w:szCs w:val="24"/>
        </w:rPr>
        <w:t xml:space="preserve">, </w:t>
      </w:r>
      <w:r w:rsidRPr="005039BF">
        <w:rPr>
          <w:rFonts w:cs="Times New Roman"/>
          <w:i/>
          <w:iCs/>
          <w:noProof/>
          <w:szCs w:val="24"/>
        </w:rPr>
        <w:t>8</w:t>
      </w:r>
      <w:r w:rsidRPr="005039BF">
        <w:rPr>
          <w:rFonts w:cs="Times New Roman"/>
          <w:noProof/>
          <w:szCs w:val="24"/>
        </w:rPr>
        <w:t>, 423. https://doi.org/10.3389/fnhum.2014.00423</w:t>
      </w:r>
    </w:p>
    <w:p w:rsidR="005039BF" w:rsidRPr="005039BF" w:rsidRDefault="005039BF" w:rsidP="005039BF">
      <w:pPr>
        <w:widowControl w:val="0"/>
        <w:autoSpaceDE w:val="0"/>
        <w:autoSpaceDN w:val="0"/>
        <w:adjustRightInd w:val="0"/>
        <w:ind w:left="480" w:hanging="480"/>
        <w:rPr>
          <w:rFonts w:cs="Times New Roman"/>
          <w:noProof/>
          <w:szCs w:val="24"/>
        </w:rPr>
      </w:pPr>
      <w:r w:rsidRPr="005039BF">
        <w:rPr>
          <w:rFonts w:cs="Times New Roman"/>
          <w:noProof/>
          <w:szCs w:val="24"/>
        </w:rPr>
        <w:t xml:space="preserve">Vallery, H., Burgkart, R., Hartmann, C., Mitternacht, J., Riener, R., &amp; Buss, M. (2011). Complementary limb motion estimation for the control of active knee prostheses. </w:t>
      </w:r>
      <w:r w:rsidRPr="005039BF">
        <w:rPr>
          <w:rFonts w:cs="Times New Roman"/>
          <w:i/>
          <w:iCs/>
          <w:noProof/>
          <w:szCs w:val="24"/>
        </w:rPr>
        <w:t>Biomedizinische Technik</w:t>
      </w:r>
      <w:r w:rsidRPr="005039BF">
        <w:rPr>
          <w:rFonts w:cs="Times New Roman"/>
          <w:noProof/>
          <w:szCs w:val="24"/>
        </w:rPr>
        <w:t xml:space="preserve">, </w:t>
      </w:r>
      <w:r w:rsidRPr="005039BF">
        <w:rPr>
          <w:rFonts w:cs="Times New Roman"/>
          <w:i/>
          <w:iCs/>
          <w:noProof/>
          <w:szCs w:val="24"/>
        </w:rPr>
        <w:t>56</w:t>
      </w:r>
      <w:r w:rsidRPr="005039BF">
        <w:rPr>
          <w:rFonts w:cs="Times New Roman"/>
          <w:noProof/>
          <w:szCs w:val="24"/>
        </w:rPr>
        <w:t>(1), 45–51. https://doi.org/10.1515/BMT.2010.057</w:t>
      </w:r>
    </w:p>
    <w:p w:rsidR="005039BF" w:rsidRPr="005039BF" w:rsidRDefault="005039BF" w:rsidP="005039BF">
      <w:pPr>
        <w:widowControl w:val="0"/>
        <w:autoSpaceDE w:val="0"/>
        <w:autoSpaceDN w:val="0"/>
        <w:adjustRightInd w:val="0"/>
        <w:ind w:left="480" w:hanging="480"/>
        <w:rPr>
          <w:rFonts w:cs="Times New Roman"/>
          <w:noProof/>
          <w:szCs w:val="24"/>
        </w:rPr>
      </w:pPr>
      <w:r w:rsidRPr="005039BF">
        <w:rPr>
          <w:rFonts w:cs="Times New Roman"/>
          <w:noProof/>
          <w:szCs w:val="24"/>
        </w:rPr>
        <w:t xml:space="preserve">Varol, H. A., Sup, F., &amp; Goldfarb, M. (2010). Multiclass Real-Time Intent Recognition of a Powered Lower Limb Prosthesis. </w:t>
      </w:r>
      <w:r w:rsidRPr="005039BF">
        <w:rPr>
          <w:rFonts w:cs="Times New Roman"/>
          <w:i/>
          <w:iCs/>
          <w:noProof/>
          <w:szCs w:val="24"/>
        </w:rPr>
        <w:t>IEEE Transactions on Biomedical Engineering</w:t>
      </w:r>
      <w:r w:rsidRPr="005039BF">
        <w:rPr>
          <w:rFonts w:cs="Times New Roman"/>
          <w:noProof/>
          <w:szCs w:val="24"/>
        </w:rPr>
        <w:t xml:space="preserve">, </w:t>
      </w:r>
      <w:r w:rsidRPr="005039BF">
        <w:rPr>
          <w:rFonts w:cs="Times New Roman"/>
          <w:i/>
          <w:iCs/>
          <w:noProof/>
          <w:szCs w:val="24"/>
        </w:rPr>
        <w:t>57</w:t>
      </w:r>
      <w:r w:rsidRPr="005039BF">
        <w:rPr>
          <w:rFonts w:cs="Times New Roman"/>
          <w:noProof/>
          <w:szCs w:val="24"/>
        </w:rPr>
        <w:t>(3), 542–551. https://doi.org/10.1109/TBME.2009.2034734</w:t>
      </w:r>
    </w:p>
    <w:p w:rsidR="005039BF" w:rsidRPr="005039BF" w:rsidRDefault="005039BF" w:rsidP="005039BF">
      <w:pPr>
        <w:widowControl w:val="0"/>
        <w:autoSpaceDE w:val="0"/>
        <w:autoSpaceDN w:val="0"/>
        <w:adjustRightInd w:val="0"/>
        <w:ind w:left="480" w:hanging="480"/>
        <w:rPr>
          <w:rFonts w:cs="Times New Roman"/>
          <w:noProof/>
          <w:szCs w:val="24"/>
        </w:rPr>
      </w:pPr>
      <w:r w:rsidRPr="005039BF">
        <w:rPr>
          <w:rFonts w:cs="Times New Roman"/>
          <w:noProof/>
          <w:szCs w:val="24"/>
        </w:rPr>
        <w:t xml:space="preserve">Verghese, J., LeValley, A., Hall, C. B., Katz, M. J., Ambrose, A. F., &amp; Lipton, R. B. (2006). Epidemiology of Gait Disorders in Community-Residing Older Adults. </w:t>
      </w:r>
      <w:r w:rsidRPr="005039BF">
        <w:rPr>
          <w:rFonts w:cs="Times New Roman"/>
          <w:i/>
          <w:iCs/>
          <w:noProof/>
          <w:szCs w:val="24"/>
        </w:rPr>
        <w:t>Journal of the American Geriatrics Society</w:t>
      </w:r>
      <w:r w:rsidRPr="005039BF">
        <w:rPr>
          <w:rFonts w:cs="Times New Roman"/>
          <w:noProof/>
          <w:szCs w:val="24"/>
        </w:rPr>
        <w:t xml:space="preserve">, </w:t>
      </w:r>
      <w:r w:rsidRPr="005039BF">
        <w:rPr>
          <w:rFonts w:cs="Times New Roman"/>
          <w:i/>
          <w:iCs/>
          <w:noProof/>
          <w:szCs w:val="24"/>
        </w:rPr>
        <w:t>54</w:t>
      </w:r>
      <w:r w:rsidRPr="005039BF">
        <w:rPr>
          <w:rFonts w:cs="Times New Roman"/>
          <w:noProof/>
          <w:szCs w:val="24"/>
        </w:rPr>
        <w:t>(2), 255–261. https://doi.org/10.1111/j.1532-5415.2005.00580.x</w:t>
      </w:r>
    </w:p>
    <w:p w:rsidR="005039BF" w:rsidRPr="005039BF" w:rsidRDefault="005039BF" w:rsidP="005039BF">
      <w:pPr>
        <w:widowControl w:val="0"/>
        <w:autoSpaceDE w:val="0"/>
        <w:autoSpaceDN w:val="0"/>
        <w:adjustRightInd w:val="0"/>
        <w:ind w:left="480" w:hanging="480"/>
        <w:rPr>
          <w:rFonts w:cs="Times New Roman"/>
          <w:noProof/>
          <w:szCs w:val="24"/>
        </w:rPr>
      </w:pPr>
      <w:r w:rsidRPr="005039BF">
        <w:rPr>
          <w:rFonts w:cs="Times New Roman"/>
          <w:noProof/>
          <w:szCs w:val="24"/>
        </w:rPr>
        <w:t xml:space="preserve">Young, A. J., &amp; Ferris, D. P. (2017). State of the Art and Future Directions for Lower Limb Robotic Exoskeletons. </w:t>
      </w:r>
      <w:r w:rsidRPr="005039BF">
        <w:rPr>
          <w:rFonts w:cs="Times New Roman"/>
          <w:i/>
          <w:iCs/>
          <w:noProof/>
          <w:szCs w:val="24"/>
        </w:rPr>
        <w:t>IEEE Transactions on Neural Systems and Rehabilitation Engineering</w:t>
      </w:r>
      <w:r w:rsidRPr="005039BF">
        <w:rPr>
          <w:rFonts w:cs="Times New Roman"/>
          <w:noProof/>
          <w:szCs w:val="24"/>
        </w:rPr>
        <w:t xml:space="preserve">, </w:t>
      </w:r>
      <w:r w:rsidRPr="005039BF">
        <w:rPr>
          <w:rFonts w:cs="Times New Roman"/>
          <w:i/>
          <w:iCs/>
          <w:noProof/>
          <w:szCs w:val="24"/>
        </w:rPr>
        <w:t>25</w:t>
      </w:r>
      <w:r w:rsidRPr="005039BF">
        <w:rPr>
          <w:rFonts w:cs="Times New Roman"/>
          <w:noProof/>
          <w:szCs w:val="24"/>
        </w:rPr>
        <w:t>(2), 171–182. https://doi.org/10.1109/TNSRE.2016.2521160</w:t>
      </w:r>
    </w:p>
    <w:p w:rsidR="005039BF" w:rsidRPr="005039BF" w:rsidRDefault="005039BF" w:rsidP="005039BF">
      <w:pPr>
        <w:widowControl w:val="0"/>
        <w:autoSpaceDE w:val="0"/>
        <w:autoSpaceDN w:val="0"/>
        <w:adjustRightInd w:val="0"/>
        <w:ind w:left="480" w:hanging="480"/>
        <w:rPr>
          <w:rFonts w:cs="Times New Roman"/>
          <w:noProof/>
          <w:szCs w:val="24"/>
        </w:rPr>
      </w:pPr>
      <w:r w:rsidRPr="005039BF">
        <w:rPr>
          <w:rFonts w:cs="Times New Roman"/>
          <w:noProof/>
          <w:szCs w:val="24"/>
        </w:rPr>
        <w:t xml:space="preserve">Young, A. J., &amp; Hargrove, L. J. (2016). A Classification Method for User-Independent Intent Recognition for Transfemoral Amputees Using Powered Lower Limb Prostheses. </w:t>
      </w:r>
      <w:r w:rsidRPr="005039BF">
        <w:rPr>
          <w:rFonts w:cs="Times New Roman"/>
          <w:i/>
          <w:iCs/>
          <w:noProof/>
          <w:szCs w:val="24"/>
        </w:rPr>
        <w:t>IEEE Transactions on Neural Systems and Rehabilitation Engineering</w:t>
      </w:r>
      <w:r w:rsidRPr="005039BF">
        <w:rPr>
          <w:rFonts w:cs="Times New Roman"/>
          <w:noProof/>
          <w:szCs w:val="24"/>
        </w:rPr>
        <w:t xml:space="preserve">, </w:t>
      </w:r>
      <w:r w:rsidRPr="005039BF">
        <w:rPr>
          <w:rFonts w:cs="Times New Roman"/>
          <w:i/>
          <w:iCs/>
          <w:noProof/>
          <w:szCs w:val="24"/>
        </w:rPr>
        <w:t>24</w:t>
      </w:r>
      <w:r w:rsidRPr="005039BF">
        <w:rPr>
          <w:rFonts w:cs="Times New Roman"/>
          <w:noProof/>
          <w:szCs w:val="24"/>
        </w:rPr>
        <w:t>(2), 217–225. https://doi.org/10.1109/TNSRE.2015.2412461</w:t>
      </w:r>
    </w:p>
    <w:p w:rsidR="005039BF" w:rsidRPr="005039BF" w:rsidRDefault="005039BF" w:rsidP="005039BF">
      <w:pPr>
        <w:widowControl w:val="0"/>
        <w:autoSpaceDE w:val="0"/>
        <w:autoSpaceDN w:val="0"/>
        <w:adjustRightInd w:val="0"/>
        <w:ind w:left="480" w:hanging="480"/>
        <w:rPr>
          <w:rFonts w:cs="Times New Roman"/>
          <w:noProof/>
          <w:szCs w:val="24"/>
        </w:rPr>
      </w:pPr>
      <w:r w:rsidRPr="005039BF">
        <w:rPr>
          <w:rFonts w:cs="Times New Roman"/>
          <w:noProof/>
          <w:szCs w:val="24"/>
        </w:rPr>
        <w:t xml:space="preserve">Young, A. J., Kuiken, T. A., &amp; Hargrove, L. J. (2014). Analysis of using EMG and mechanical sensors to enhance intent recognition in powered lower limb prostheses. </w:t>
      </w:r>
      <w:r w:rsidRPr="005039BF">
        <w:rPr>
          <w:rFonts w:cs="Times New Roman"/>
          <w:i/>
          <w:iCs/>
          <w:noProof/>
          <w:szCs w:val="24"/>
        </w:rPr>
        <w:t>Journal of Neural Engineering</w:t>
      </w:r>
      <w:r w:rsidRPr="005039BF">
        <w:rPr>
          <w:rFonts w:cs="Times New Roman"/>
          <w:noProof/>
          <w:szCs w:val="24"/>
        </w:rPr>
        <w:t xml:space="preserve">, </w:t>
      </w:r>
      <w:r w:rsidRPr="005039BF">
        <w:rPr>
          <w:rFonts w:cs="Times New Roman"/>
          <w:i/>
          <w:iCs/>
          <w:noProof/>
          <w:szCs w:val="24"/>
        </w:rPr>
        <w:t>11</w:t>
      </w:r>
      <w:r w:rsidRPr="005039BF">
        <w:rPr>
          <w:rFonts w:cs="Times New Roman"/>
          <w:noProof/>
          <w:szCs w:val="24"/>
        </w:rPr>
        <w:t>(5), 56021. https://doi.org/10.1088/1741-2560/11/5/056021</w:t>
      </w:r>
    </w:p>
    <w:p w:rsidR="005039BF" w:rsidRPr="005039BF" w:rsidRDefault="005039BF" w:rsidP="005039BF">
      <w:pPr>
        <w:widowControl w:val="0"/>
        <w:autoSpaceDE w:val="0"/>
        <w:autoSpaceDN w:val="0"/>
        <w:adjustRightInd w:val="0"/>
        <w:ind w:left="480" w:hanging="480"/>
        <w:rPr>
          <w:rFonts w:cs="Times New Roman"/>
          <w:noProof/>
          <w:szCs w:val="24"/>
        </w:rPr>
      </w:pPr>
      <w:r w:rsidRPr="005039BF">
        <w:rPr>
          <w:rFonts w:cs="Times New Roman"/>
          <w:noProof/>
          <w:szCs w:val="24"/>
        </w:rPr>
        <w:t xml:space="preserve">Young, A. J., Simon, A. M., Fey, N. P., &amp; Hargrove, L. J. (2014). Intent recognition in a powered lower limb prosthesis using time history information. </w:t>
      </w:r>
      <w:r w:rsidRPr="005039BF">
        <w:rPr>
          <w:rFonts w:cs="Times New Roman"/>
          <w:i/>
          <w:iCs/>
          <w:noProof/>
          <w:szCs w:val="24"/>
        </w:rPr>
        <w:t>Annals of Biomedical Engineering</w:t>
      </w:r>
      <w:r w:rsidRPr="005039BF">
        <w:rPr>
          <w:rFonts w:cs="Times New Roman"/>
          <w:noProof/>
          <w:szCs w:val="24"/>
        </w:rPr>
        <w:t xml:space="preserve">, </w:t>
      </w:r>
      <w:r w:rsidRPr="005039BF">
        <w:rPr>
          <w:rFonts w:cs="Times New Roman"/>
          <w:i/>
          <w:iCs/>
          <w:noProof/>
          <w:szCs w:val="24"/>
        </w:rPr>
        <w:t>42</w:t>
      </w:r>
      <w:r w:rsidRPr="005039BF">
        <w:rPr>
          <w:rFonts w:cs="Times New Roman"/>
          <w:noProof/>
          <w:szCs w:val="24"/>
        </w:rPr>
        <w:t>(3), 631–41. https://doi.org/10.1007/s10439-013-0909-0</w:t>
      </w:r>
    </w:p>
    <w:p w:rsidR="005039BF" w:rsidRPr="005039BF" w:rsidRDefault="005039BF" w:rsidP="005039BF">
      <w:pPr>
        <w:widowControl w:val="0"/>
        <w:autoSpaceDE w:val="0"/>
        <w:autoSpaceDN w:val="0"/>
        <w:adjustRightInd w:val="0"/>
        <w:ind w:left="480" w:hanging="480"/>
        <w:rPr>
          <w:rFonts w:cs="Times New Roman"/>
          <w:noProof/>
          <w:szCs w:val="24"/>
        </w:rPr>
      </w:pPr>
      <w:r w:rsidRPr="005039BF">
        <w:rPr>
          <w:rFonts w:cs="Times New Roman"/>
          <w:noProof/>
          <w:szCs w:val="24"/>
        </w:rPr>
        <w:lastRenderedPageBreak/>
        <w:t xml:space="preserve">Zhang, F., D’Andrea, S. E., Nunnery, M. J., Kay, S. M., &amp; Huang, H. (2011). Towards Design of a Stumble Detection System for Artificial Legs. </w:t>
      </w:r>
      <w:r w:rsidRPr="005039BF">
        <w:rPr>
          <w:rFonts w:cs="Times New Roman"/>
          <w:i/>
          <w:iCs/>
          <w:noProof/>
          <w:szCs w:val="24"/>
        </w:rPr>
        <w:t>IEEE Transactions on Neural Systems and Rehabilitation Engineering</w:t>
      </w:r>
      <w:r w:rsidRPr="005039BF">
        <w:rPr>
          <w:rFonts w:cs="Times New Roman"/>
          <w:noProof/>
          <w:szCs w:val="24"/>
        </w:rPr>
        <w:t xml:space="preserve">, </w:t>
      </w:r>
      <w:r w:rsidRPr="005039BF">
        <w:rPr>
          <w:rFonts w:cs="Times New Roman"/>
          <w:i/>
          <w:iCs/>
          <w:noProof/>
          <w:szCs w:val="24"/>
        </w:rPr>
        <w:t>19</w:t>
      </w:r>
      <w:r w:rsidRPr="005039BF">
        <w:rPr>
          <w:rFonts w:cs="Times New Roman"/>
          <w:noProof/>
          <w:szCs w:val="24"/>
        </w:rPr>
        <w:t>(5), 567–577. https://doi.org/10.1109/TNSRE.2011.2161888</w:t>
      </w:r>
    </w:p>
    <w:p w:rsidR="005039BF" w:rsidRPr="005039BF" w:rsidRDefault="005039BF" w:rsidP="005039BF">
      <w:pPr>
        <w:widowControl w:val="0"/>
        <w:autoSpaceDE w:val="0"/>
        <w:autoSpaceDN w:val="0"/>
        <w:adjustRightInd w:val="0"/>
        <w:ind w:left="480" w:hanging="480"/>
        <w:rPr>
          <w:rFonts w:cs="Times New Roman"/>
          <w:noProof/>
          <w:szCs w:val="24"/>
        </w:rPr>
      </w:pPr>
      <w:r w:rsidRPr="005039BF">
        <w:rPr>
          <w:rFonts w:cs="Times New Roman"/>
          <w:noProof/>
          <w:szCs w:val="24"/>
        </w:rPr>
        <w:t xml:space="preserve">Zhang, F., Fang, Z., Liu, M., &amp; Huang, H. (2011). Preliminary design of a terrain recognition system. </w:t>
      </w:r>
      <w:r w:rsidRPr="005039BF">
        <w:rPr>
          <w:rFonts w:cs="Times New Roman"/>
          <w:i/>
          <w:iCs/>
          <w:noProof/>
          <w:szCs w:val="24"/>
        </w:rPr>
        <w:t>Proceedings of the Annual International Conference of the IEEE Engineering in Medicine and Biology Society, EMBS</w:t>
      </w:r>
      <w:r w:rsidRPr="005039BF">
        <w:rPr>
          <w:rFonts w:cs="Times New Roman"/>
          <w:noProof/>
          <w:szCs w:val="24"/>
        </w:rPr>
        <w:t>, 5452–5455. https://doi.org/10.1109/IEMBS.2011.6091391</w:t>
      </w:r>
    </w:p>
    <w:p w:rsidR="005039BF" w:rsidRDefault="005039BF" w:rsidP="005039BF">
      <w:pPr>
        <w:widowControl w:val="0"/>
        <w:autoSpaceDE w:val="0"/>
        <w:autoSpaceDN w:val="0"/>
        <w:adjustRightInd w:val="0"/>
        <w:ind w:left="480" w:hanging="480"/>
        <w:rPr>
          <w:rFonts w:cs="Times New Roman"/>
          <w:noProof/>
          <w:szCs w:val="24"/>
        </w:rPr>
      </w:pPr>
      <w:r w:rsidRPr="005039BF">
        <w:rPr>
          <w:rFonts w:cs="Times New Roman"/>
          <w:noProof/>
          <w:szCs w:val="24"/>
        </w:rPr>
        <w:t xml:space="preserve">Zhang, F., &amp; Huang, H. (2013). Decoding movement intent of patient with multiple sclerosis for the powered lower extremity exoskeleton. In </w:t>
      </w:r>
      <w:r w:rsidRPr="005039BF">
        <w:rPr>
          <w:rFonts w:cs="Times New Roman"/>
          <w:i/>
          <w:iCs/>
          <w:noProof/>
          <w:szCs w:val="24"/>
        </w:rPr>
        <w:t>2013 35th Annual International Conference of the IEEE Engineering in Medicine and Biology Society (EMBC)</w:t>
      </w:r>
      <w:r w:rsidRPr="005039BF">
        <w:rPr>
          <w:rFonts w:cs="Times New Roman"/>
          <w:noProof/>
          <w:szCs w:val="24"/>
        </w:rPr>
        <w:t xml:space="preserve"> (pp. 4957–4960). IEEE. https://doi.org/10.1109/EMBC.2013.6610660</w:t>
      </w:r>
    </w:p>
    <w:p w:rsidR="009D6F62" w:rsidRPr="009D6F62" w:rsidRDefault="005039BF" w:rsidP="00827443">
      <w:pPr>
        <w:widowControl w:val="0"/>
        <w:autoSpaceDE w:val="0"/>
        <w:autoSpaceDN w:val="0"/>
        <w:adjustRightInd w:val="0"/>
        <w:ind w:left="480" w:hanging="480"/>
      </w:pPr>
      <w:r w:rsidRPr="005039BF">
        <w:rPr>
          <w:rFonts w:cs="Times New Roman"/>
          <w:noProof/>
          <w:szCs w:val="24"/>
        </w:rPr>
        <w:t>Zheng,</w:t>
      </w:r>
      <w:r>
        <w:rPr>
          <w:rFonts w:cs="Times New Roman"/>
          <w:noProof/>
          <w:szCs w:val="24"/>
        </w:rPr>
        <w:t xml:space="preserve"> E.,</w:t>
      </w:r>
      <w:r w:rsidRPr="005039BF">
        <w:rPr>
          <w:rFonts w:cs="Times New Roman"/>
          <w:noProof/>
          <w:szCs w:val="24"/>
        </w:rPr>
        <w:t xml:space="preserve"> Wang,</w:t>
      </w:r>
      <w:r>
        <w:rPr>
          <w:rFonts w:cs="Times New Roman"/>
          <w:noProof/>
          <w:szCs w:val="24"/>
        </w:rPr>
        <w:t xml:space="preserve"> L.,</w:t>
      </w:r>
      <w:r w:rsidRPr="005039BF">
        <w:rPr>
          <w:rFonts w:cs="Times New Roman"/>
          <w:noProof/>
          <w:szCs w:val="24"/>
        </w:rPr>
        <w:t xml:space="preserve"> Wei, </w:t>
      </w:r>
      <w:r>
        <w:rPr>
          <w:rFonts w:cs="Times New Roman"/>
          <w:noProof/>
          <w:szCs w:val="24"/>
        </w:rPr>
        <w:t xml:space="preserve">K., </w:t>
      </w:r>
      <w:r w:rsidRPr="005039BF">
        <w:rPr>
          <w:rFonts w:cs="Times New Roman"/>
          <w:noProof/>
          <w:szCs w:val="24"/>
        </w:rPr>
        <w:t>&amp; Wang</w:t>
      </w:r>
      <w:r>
        <w:rPr>
          <w:rFonts w:cs="Times New Roman"/>
          <w:noProof/>
          <w:szCs w:val="24"/>
        </w:rPr>
        <w:t>, Q</w:t>
      </w:r>
      <w:r w:rsidRPr="005039BF">
        <w:rPr>
          <w:rFonts w:cs="Times New Roman"/>
          <w:noProof/>
          <w:szCs w:val="24"/>
        </w:rPr>
        <w:t xml:space="preserve">. (2014). A Noncontact Capacitive Sensing System for Recognizing Locomotion Modes of Transtibial Amputees. </w:t>
      </w:r>
      <w:r w:rsidRPr="005039BF">
        <w:rPr>
          <w:rFonts w:cs="Times New Roman"/>
          <w:i/>
          <w:iCs/>
          <w:noProof/>
          <w:szCs w:val="24"/>
        </w:rPr>
        <w:t>IEEE Transactions on Biomedical Engineering</w:t>
      </w:r>
      <w:r w:rsidRPr="005039BF">
        <w:rPr>
          <w:rFonts w:cs="Times New Roman"/>
          <w:noProof/>
          <w:szCs w:val="24"/>
        </w:rPr>
        <w:t xml:space="preserve">, </w:t>
      </w:r>
      <w:r w:rsidRPr="005039BF">
        <w:rPr>
          <w:rFonts w:cs="Times New Roman"/>
          <w:i/>
          <w:iCs/>
          <w:noProof/>
          <w:szCs w:val="24"/>
        </w:rPr>
        <w:t>61</w:t>
      </w:r>
      <w:r w:rsidRPr="005039BF">
        <w:rPr>
          <w:rFonts w:cs="Times New Roman"/>
          <w:noProof/>
          <w:szCs w:val="24"/>
        </w:rPr>
        <w:t>(12), 2911–2920. https://do</w:t>
      </w:r>
      <w:r>
        <w:rPr>
          <w:rFonts w:cs="Times New Roman"/>
          <w:noProof/>
          <w:szCs w:val="24"/>
        </w:rPr>
        <w:t>i.org/10.1109/TBME.2014.2334316</w:t>
      </w:r>
      <w:r w:rsidR="009D6F62">
        <w:fldChar w:fldCharType="end"/>
      </w:r>
    </w:p>
    <w:sectPr w:rsidR="009D6F62" w:rsidRPr="009D6F62" w:rsidSect="00D537FA">
      <w:headerReference w:type="even" r:id="rId17"/>
      <w:headerReference w:type="default" r:id="rId18"/>
      <w:footerReference w:type="even" r:id="rId19"/>
      <w:footerReference w:type="default" r:id="rId20"/>
      <w:headerReference w:type="first" r:id="rId21"/>
      <w:pgSz w:w="12240" w:h="15840"/>
      <w:pgMar w:top="1138" w:right="1181" w:bottom="1138" w:left="1282" w:header="283" w:footer="510" w:gutter="0"/>
      <w:lnNumType w:countBy="1" w:restart="continuou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B7D8C" w:rsidRDefault="001B7D8C" w:rsidP="00117666">
      <w:pPr>
        <w:spacing w:after="0"/>
      </w:pPr>
      <w:r>
        <w:separator/>
      </w:r>
    </w:p>
  </w:endnote>
  <w:endnote w:type="continuationSeparator" w:id="0">
    <w:p w:rsidR="001B7D8C" w:rsidRDefault="001B7D8C" w:rsidP="0011766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7304" w:rsidRPr="00577C4C" w:rsidRDefault="00737304">
    <w:pPr>
      <w:pStyle w:val="Footer"/>
      <w:rPr>
        <w:color w:val="C00000"/>
        <w:szCs w:val="24"/>
      </w:rPr>
    </w:pPr>
    <w:r w:rsidRPr="00577C4C">
      <w:rPr>
        <w:noProof/>
        <w:color w:val="C00000"/>
        <w:szCs w:val="24"/>
      </w:rPr>
      <mc:AlternateContent>
        <mc:Choice Requires="wps">
          <w:drawing>
            <wp:anchor distT="0" distB="0" distL="114300" distR="114300" simplePos="0" relativeHeight="251683840" behindDoc="0" locked="0" layoutInCell="1" allowOverlap="1" wp14:anchorId="61D01454" wp14:editId="06A8C1B2">
              <wp:simplePos x="0" y="0"/>
              <wp:positionH relativeFrom="column">
                <wp:posOffset>-108280</wp:posOffset>
              </wp:positionH>
              <wp:positionV relativeFrom="paragraph">
                <wp:posOffset>-58420</wp:posOffset>
              </wp:positionV>
              <wp:extent cx="3672231" cy="1403985"/>
              <wp:effectExtent l="0" t="0" r="444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231" cy="1403985"/>
                      </a:xfrm>
                      <a:prstGeom prst="rect">
                        <a:avLst/>
                      </a:prstGeom>
                      <a:solidFill>
                        <a:srgbClr val="FFFFFF"/>
                      </a:solidFill>
                      <a:ln w="9525">
                        <a:noFill/>
                        <a:miter lim="800000"/>
                        <a:headEnd/>
                        <a:tailEnd/>
                      </a:ln>
                    </wps:spPr>
                    <wps:txbx>
                      <w:txbxContent>
                        <w:p w:rsidR="00737304" w:rsidRPr="00E9561B" w:rsidRDefault="00737304">
                          <w:pPr>
                            <w:rPr>
                              <w:color w:val="C00000"/>
                            </w:rPr>
                          </w:pPr>
                          <w:r w:rsidRPr="00E9561B">
                            <w:rPr>
                              <w:color w:val="C00000"/>
                            </w:rPr>
                            <w:t>This is a provisional file, not the final typeset article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1D01454" id="_x0000_t202" coordsize="21600,21600" o:spt="202" path="m,l,21600r21600,l21600,xe">
              <v:stroke joinstyle="miter"/>
              <v:path gradientshapeok="t" o:connecttype="rect"/>
            </v:shapetype>
            <v:shape id="Text Box 2" o:spid="_x0000_s1026" type="#_x0000_t202" style="position:absolute;margin-left:-8.55pt;margin-top:-4.6pt;width:289.15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" stroked="f">
              <v:textbox style="mso-fit-shape-to-text:t">
                <w:txbxContent>
                  <w:p w:rsidR="00B922D7" w:rsidRPr="00E9561B" w:rsidRDefault="00B922D7">
                    <w:pPr>
                      <w:rPr>
                        <w:color w:val="C00000"/>
                      </w:rPr>
                    </w:pPr>
                    <w:r w:rsidRPr="00E9561B">
                      <w:rPr>
                        <w:color w:val="C00000"/>
                      </w:rPr>
                      <w:t>This is a provisional file, not the final typeset article</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131B81B7" wp14:editId="214BF7DD">
              <wp:simplePos x="0" y="0"/>
              <wp:positionH relativeFrom="margin">
                <wp:align>right</wp:align>
              </wp:positionH>
              <wp:positionV relativeFrom="bottomMargin">
                <wp:align>top</wp:align>
              </wp:positionV>
              <wp:extent cx="1508760" cy="395605"/>
              <wp:effectExtent l="0" t="0" r="0" b="0"/>
              <wp:wrapNone/>
              <wp:docPr id="1" name="Text Box 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rsidR="00737304" w:rsidRPr="00577C4C" w:rsidRDefault="00737304">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2F4CBE" w:rsidRPr="002F4CBE">
                            <w:rPr>
                              <w:noProof/>
                              <w:color w:val="000000" w:themeColor="text1"/>
                              <w:sz w:val="22"/>
                              <w:szCs w:val="40"/>
                            </w:rPr>
                            <w:t>26</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131B81B7" id="_x0000_t202" coordsize="21600,21600" o:spt="202" path="m,l,21600r21600,l21600,xe">
              <v:stroke joinstyle="miter"/>
              <v:path gradientshapeok="t" o:connecttype="rect"/>
            </v:shapetype>
            <v:shape id="Text Box 1" o:spid="_x0000_s1027" type="#_x0000_t202" style="position:absolute;margin-left:67.6pt;margin-top:0;width:118.8pt;height:31.15pt;z-index:251665408;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MjG5lo1AgAAZgQAAA4AAAAAAAAAAAAAAAAALgIA&#10;AGRycy9lMm9Eb2MueG1sUEsBAi0AFAAGAAgAAAAhADiwEsPZAAAABAEAAA8AAAAAAAAAAAAAAAAA&#10;jwQAAGRycy9kb3ducmV2LnhtbFBLBQYAAAAABAAEAPMAAACVBQAAAAA=&#10;" filled="f" stroked="f" strokeweight=".5pt">
              <v:textbox style="mso-fit-shape-to-text:t">
                <w:txbxContent>
                  <w:p w:rsidR="00737304" w:rsidRPr="00577C4C" w:rsidRDefault="00737304">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2F4CBE" w:rsidRPr="002F4CBE">
                      <w:rPr>
                        <w:noProof/>
                        <w:color w:val="000000" w:themeColor="text1"/>
                        <w:sz w:val="22"/>
                        <w:szCs w:val="40"/>
                      </w:rPr>
                      <w:t>26</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7304" w:rsidRPr="00577C4C" w:rsidRDefault="00737304">
    <w:pPr>
      <w:pStyle w:val="Footer"/>
      <w:rPr>
        <w:b/>
        <w:sz w:val="20"/>
        <w:szCs w:val="24"/>
      </w:rPr>
    </w:pPr>
    <w:r>
      <w:rPr>
        <w:noProof/>
      </w:rPr>
      <mc:AlternateContent>
        <mc:Choice Requires="wps">
          <w:drawing>
            <wp:anchor distT="0" distB="0" distL="114300" distR="114300" simplePos="0" relativeHeight="251646976" behindDoc="0" locked="0" layoutInCell="1" allowOverlap="1" wp14:anchorId="73F246AB" wp14:editId="308E107F">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rsidR="00737304" w:rsidRPr="00577C4C" w:rsidRDefault="00737304">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2F4CBE" w:rsidRPr="002F4CBE">
                            <w:rPr>
                              <w:noProof/>
                              <w:color w:val="000000" w:themeColor="text1"/>
                              <w:sz w:val="22"/>
                              <w:szCs w:val="40"/>
                            </w:rPr>
                            <w:t>23</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73F246AB" id="_x0000_t202" coordsize="21600,21600" o:spt="202" path="m,l,21600r21600,l21600,xe">
              <v:stroke joinstyle="miter"/>
              <v:path gradientshapeok="t" o:connecttype="rect"/>
            </v:shapetype>
            <v:shape id="Text Box 56" o:spid="_x0000_s1028" type="#_x0000_t202" style="position:absolute;margin-left:67.6pt;margin-top:0;width:118.8pt;height:31.15pt;z-index:251646976;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" filled="f" stroked="f" strokeweight=".5pt">
              <v:textbox style="mso-fit-shape-to-text:t">
                <w:txbxContent>
                  <w:p w:rsidR="00737304" w:rsidRPr="00577C4C" w:rsidRDefault="00737304">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2F4CBE" w:rsidRPr="002F4CBE">
                      <w:rPr>
                        <w:noProof/>
                        <w:color w:val="000000" w:themeColor="text1"/>
                        <w:sz w:val="22"/>
                        <w:szCs w:val="40"/>
                      </w:rPr>
                      <w:t>23</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B7D8C" w:rsidRDefault="001B7D8C" w:rsidP="00117666">
      <w:pPr>
        <w:spacing w:after="0"/>
      </w:pPr>
      <w:r>
        <w:separator/>
      </w:r>
    </w:p>
  </w:footnote>
  <w:footnote w:type="continuationSeparator" w:id="0">
    <w:p w:rsidR="001B7D8C" w:rsidRDefault="001B7D8C" w:rsidP="00117666">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7304" w:rsidRPr="007E3148" w:rsidRDefault="00737304" w:rsidP="00A53000">
    <w:pPr>
      <w:pStyle w:val="Header"/>
    </w:pPr>
    <w:r>
      <w:t>Bilateral neuromechanical sensor fusion improves intent recognition accuracy</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7304" w:rsidRPr="00B732A7" w:rsidRDefault="00737304" w:rsidP="00A53000">
    <w:pPr>
      <w:pStyle w:val="Header"/>
    </w:pPr>
    <w:r>
      <w:t>Bilateral neuromechanical sensor fusion improves intent recognition accuracy</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7304" w:rsidRDefault="00737304" w:rsidP="00A53000">
    <w:pPr>
      <w:pStyle w:val="Header"/>
    </w:pPr>
    <w:r w:rsidRPr="005A1D84">
      <w:rPr>
        <w:noProof/>
        <w:color w:val="A6A6A6" w:themeColor="background1" w:themeShade="A6"/>
      </w:rPr>
      <w:drawing>
        <wp:inline distT="0" distB="0" distL="0" distR="0">
          <wp:extent cx="1382534" cy="497091"/>
          <wp:effectExtent l="0" t="0" r="0" b="0"/>
          <wp:docPr id="6" name="Picture 6"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EC0601A"/>
    <w:multiLevelType w:val="multilevel"/>
    <w:tmpl w:val="C6A8CCEA"/>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567"/>
        </w:tabs>
        <w:ind w:left="567" w:hanging="567"/>
      </w:pPr>
      <w:rPr>
        <w:rFonts w:hint="default"/>
      </w:rPr>
    </w:lvl>
    <w:lvl w:ilvl="4">
      <w:start w:val="1"/>
      <w:numFmt w:val="decimal"/>
      <w:pStyle w:val="Heading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4" w15:restartNumberingAfterBreak="0">
    <w:nsid w:val="225305B5"/>
    <w:multiLevelType w:val="hybridMultilevel"/>
    <w:tmpl w:val="4F8C24FA"/>
    <w:lvl w:ilvl="0" w:tplc="A9DCD718">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302A7CAC"/>
    <w:multiLevelType w:val="multilevel"/>
    <w:tmpl w:val="C6A8CCEA"/>
    <w:numStyleLink w:val="Headings"/>
  </w:abstractNum>
  <w:abstractNum w:abstractNumId="6"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891E11"/>
    <w:multiLevelType w:val="hybridMultilevel"/>
    <w:tmpl w:val="4AF650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7DBC6F29"/>
    <w:multiLevelType w:val="multilevel"/>
    <w:tmpl w:val="C6A8CCEA"/>
    <w:numStyleLink w:val="Headings"/>
  </w:abstractNum>
  <w:abstractNum w:abstractNumId="18"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3"/>
  </w:num>
  <w:num w:numId="3">
    <w:abstractNumId w:val="1"/>
  </w:num>
  <w:num w:numId="4">
    <w:abstractNumId w:val="15"/>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num>
  <w:num w:numId="7">
    <w:abstractNumId w:val="8"/>
  </w:num>
  <w:num w:numId="8">
    <w:abstractNumId w:val="6"/>
  </w:num>
  <w:num w:numId="9">
    <w:abstractNumId w:val="9"/>
  </w:num>
  <w:num w:numId="10">
    <w:abstractNumId w:val="7"/>
  </w:num>
  <w:num w:numId="11">
    <w:abstractNumId w:val="2"/>
  </w:num>
  <w:num w:numId="12">
    <w:abstractNumId w:val="18"/>
  </w:num>
  <w:num w:numId="13">
    <w:abstractNumId w:val="12"/>
  </w:num>
  <w:num w:numId="14">
    <w:abstractNumId w:val="4"/>
  </w:num>
  <w:num w:numId="15">
    <w:abstractNumId w:val="11"/>
  </w:num>
  <w:num w:numId="16">
    <w:abstractNumId w:val="14"/>
  </w:num>
  <w:num w:numId="17">
    <w:abstractNumId w:val="3"/>
    <w:lvlOverride w:ilvl="0">
      <w:lvl w:ilvl="0">
        <w:start w:val="1"/>
        <w:numFmt w:val="decimal"/>
        <w:pStyle w:val="Heading1"/>
        <w:lvlText w:val="%1"/>
        <w:lvlJc w:val="left"/>
        <w:pPr>
          <w:tabs>
            <w:tab w:val="num" w:pos="567"/>
          </w:tabs>
          <w:ind w:left="567" w:hanging="567"/>
        </w:pPr>
        <w:rPr>
          <w:rFonts w:hint="default"/>
        </w:rPr>
      </w:lvl>
    </w:lvlOverride>
    <w:lvlOverride w:ilvl="1">
      <w:lvl w:ilvl="1">
        <w:start w:val="1"/>
        <w:numFmt w:val="decimal"/>
        <w:pStyle w:val="Heading2"/>
        <w:lvlText w:val="%1.%2"/>
        <w:lvlJc w:val="left"/>
        <w:pPr>
          <w:tabs>
            <w:tab w:val="num" w:pos="567"/>
          </w:tabs>
          <w:ind w:left="567" w:hanging="567"/>
        </w:pPr>
        <w:rPr>
          <w:rFonts w:hint="default"/>
        </w:rPr>
      </w:lvl>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
  </w:num>
  <w:num w:numId="20">
    <w:abstractNumId w:val="17"/>
  </w:num>
  <w:num w:numId="21">
    <w:abstractNumId w:val="3"/>
  </w:num>
  <w:num w:numId="22">
    <w:abstractNumId w:val="16"/>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Blair Hu">
    <w15:presenceInfo w15:providerId="None" w15:userId="Blair H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attachedTemplate r:id="rId1"/>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EAC"/>
    <w:rsid w:val="0000016C"/>
    <w:rsid w:val="00001F0D"/>
    <w:rsid w:val="000025ED"/>
    <w:rsid w:val="000028DE"/>
    <w:rsid w:val="00002996"/>
    <w:rsid w:val="00002E59"/>
    <w:rsid w:val="0000329B"/>
    <w:rsid w:val="0000330F"/>
    <w:rsid w:val="000036F2"/>
    <w:rsid w:val="00005544"/>
    <w:rsid w:val="000064D4"/>
    <w:rsid w:val="00006C67"/>
    <w:rsid w:val="00006D4E"/>
    <w:rsid w:val="00007168"/>
    <w:rsid w:val="00007175"/>
    <w:rsid w:val="00007CF5"/>
    <w:rsid w:val="00007D5E"/>
    <w:rsid w:val="000102AB"/>
    <w:rsid w:val="000108A2"/>
    <w:rsid w:val="00010ED7"/>
    <w:rsid w:val="0001149C"/>
    <w:rsid w:val="00011A87"/>
    <w:rsid w:val="0001200D"/>
    <w:rsid w:val="000126C8"/>
    <w:rsid w:val="000126F9"/>
    <w:rsid w:val="00012DAC"/>
    <w:rsid w:val="000136B0"/>
    <w:rsid w:val="00014079"/>
    <w:rsid w:val="0001568C"/>
    <w:rsid w:val="00015B91"/>
    <w:rsid w:val="00015E26"/>
    <w:rsid w:val="00016134"/>
    <w:rsid w:val="000174BF"/>
    <w:rsid w:val="000204E5"/>
    <w:rsid w:val="00020C3F"/>
    <w:rsid w:val="00021B68"/>
    <w:rsid w:val="00021D4E"/>
    <w:rsid w:val="00022270"/>
    <w:rsid w:val="00023623"/>
    <w:rsid w:val="000239F2"/>
    <w:rsid w:val="00023DD6"/>
    <w:rsid w:val="00024829"/>
    <w:rsid w:val="0002594F"/>
    <w:rsid w:val="000259EB"/>
    <w:rsid w:val="00025C47"/>
    <w:rsid w:val="00025D30"/>
    <w:rsid w:val="00025EC0"/>
    <w:rsid w:val="00025FA1"/>
    <w:rsid w:val="00026434"/>
    <w:rsid w:val="00026876"/>
    <w:rsid w:val="00026C14"/>
    <w:rsid w:val="0003172E"/>
    <w:rsid w:val="00031F4A"/>
    <w:rsid w:val="0003294B"/>
    <w:rsid w:val="00032F95"/>
    <w:rsid w:val="00033203"/>
    <w:rsid w:val="000339DB"/>
    <w:rsid w:val="00034304"/>
    <w:rsid w:val="0003516A"/>
    <w:rsid w:val="00035434"/>
    <w:rsid w:val="00035802"/>
    <w:rsid w:val="00035F25"/>
    <w:rsid w:val="00036C47"/>
    <w:rsid w:val="00036E6D"/>
    <w:rsid w:val="000370D5"/>
    <w:rsid w:val="0003710E"/>
    <w:rsid w:val="00037237"/>
    <w:rsid w:val="00040033"/>
    <w:rsid w:val="0004048E"/>
    <w:rsid w:val="00040CF0"/>
    <w:rsid w:val="00040EAD"/>
    <w:rsid w:val="00041107"/>
    <w:rsid w:val="00041171"/>
    <w:rsid w:val="00041775"/>
    <w:rsid w:val="0004215B"/>
    <w:rsid w:val="000423F6"/>
    <w:rsid w:val="00042BD3"/>
    <w:rsid w:val="00042EE6"/>
    <w:rsid w:val="00044630"/>
    <w:rsid w:val="00045455"/>
    <w:rsid w:val="00045678"/>
    <w:rsid w:val="000457FC"/>
    <w:rsid w:val="000458E4"/>
    <w:rsid w:val="00045C11"/>
    <w:rsid w:val="00046870"/>
    <w:rsid w:val="00047288"/>
    <w:rsid w:val="000472C2"/>
    <w:rsid w:val="00047B00"/>
    <w:rsid w:val="00047B9A"/>
    <w:rsid w:val="0005000F"/>
    <w:rsid w:val="00052312"/>
    <w:rsid w:val="00052959"/>
    <w:rsid w:val="00053F2D"/>
    <w:rsid w:val="0005427E"/>
    <w:rsid w:val="0005455F"/>
    <w:rsid w:val="0005496A"/>
    <w:rsid w:val="00054A34"/>
    <w:rsid w:val="00055B33"/>
    <w:rsid w:val="00055FFB"/>
    <w:rsid w:val="0005621C"/>
    <w:rsid w:val="00056238"/>
    <w:rsid w:val="00056446"/>
    <w:rsid w:val="00057B7F"/>
    <w:rsid w:val="000601C7"/>
    <w:rsid w:val="0006066E"/>
    <w:rsid w:val="00060AF8"/>
    <w:rsid w:val="000613B5"/>
    <w:rsid w:val="00061520"/>
    <w:rsid w:val="00062DEA"/>
    <w:rsid w:val="00063019"/>
    <w:rsid w:val="00063934"/>
    <w:rsid w:val="00063D84"/>
    <w:rsid w:val="00064570"/>
    <w:rsid w:val="00064D89"/>
    <w:rsid w:val="000655F4"/>
    <w:rsid w:val="00065BF9"/>
    <w:rsid w:val="00065FDF"/>
    <w:rsid w:val="0006636D"/>
    <w:rsid w:val="00066446"/>
    <w:rsid w:val="00066B72"/>
    <w:rsid w:val="00070215"/>
    <w:rsid w:val="0007075B"/>
    <w:rsid w:val="0007084C"/>
    <w:rsid w:val="00071640"/>
    <w:rsid w:val="0007176A"/>
    <w:rsid w:val="000724A5"/>
    <w:rsid w:val="000727B6"/>
    <w:rsid w:val="00072CFD"/>
    <w:rsid w:val="00073308"/>
    <w:rsid w:val="000735A1"/>
    <w:rsid w:val="00074E13"/>
    <w:rsid w:val="00075039"/>
    <w:rsid w:val="0007619D"/>
    <w:rsid w:val="000762BD"/>
    <w:rsid w:val="000767BA"/>
    <w:rsid w:val="0007681B"/>
    <w:rsid w:val="00077D53"/>
    <w:rsid w:val="00077E2F"/>
    <w:rsid w:val="00080588"/>
    <w:rsid w:val="00080A40"/>
    <w:rsid w:val="00081394"/>
    <w:rsid w:val="0008202E"/>
    <w:rsid w:val="00082365"/>
    <w:rsid w:val="00082E42"/>
    <w:rsid w:val="000830F0"/>
    <w:rsid w:val="000838FD"/>
    <w:rsid w:val="000842F9"/>
    <w:rsid w:val="0008488F"/>
    <w:rsid w:val="00084C95"/>
    <w:rsid w:val="00084FEB"/>
    <w:rsid w:val="00085CB6"/>
    <w:rsid w:val="00086C0D"/>
    <w:rsid w:val="00087610"/>
    <w:rsid w:val="00087961"/>
    <w:rsid w:val="00090AF0"/>
    <w:rsid w:val="00091BFE"/>
    <w:rsid w:val="000922DC"/>
    <w:rsid w:val="0009409D"/>
    <w:rsid w:val="000945F9"/>
    <w:rsid w:val="00094A4A"/>
    <w:rsid w:val="00096CF5"/>
    <w:rsid w:val="000971CB"/>
    <w:rsid w:val="0009744D"/>
    <w:rsid w:val="00097959"/>
    <w:rsid w:val="000A026B"/>
    <w:rsid w:val="000A0580"/>
    <w:rsid w:val="000A0FC1"/>
    <w:rsid w:val="000A10EC"/>
    <w:rsid w:val="000A192E"/>
    <w:rsid w:val="000A1959"/>
    <w:rsid w:val="000A212E"/>
    <w:rsid w:val="000A2D16"/>
    <w:rsid w:val="000A2D61"/>
    <w:rsid w:val="000A30C0"/>
    <w:rsid w:val="000A3690"/>
    <w:rsid w:val="000A3AE7"/>
    <w:rsid w:val="000A49B1"/>
    <w:rsid w:val="000A4A05"/>
    <w:rsid w:val="000A5C74"/>
    <w:rsid w:val="000A63A5"/>
    <w:rsid w:val="000A6B7D"/>
    <w:rsid w:val="000A70B2"/>
    <w:rsid w:val="000A70D3"/>
    <w:rsid w:val="000A7283"/>
    <w:rsid w:val="000A76F1"/>
    <w:rsid w:val="000A77E9"/>
    <w:rsid w:val="000A796B"/>
    <w:rsid w:val="000B13A1"/>
    <w:rsid w:val="000B177D"/>
    <w:rsid w:val="000B1B22"/>
    <w:rsid w:val="000B2A07"/>
    <w:rsid w:val="000B2A9E"/>
    <w:rsid w:val="000B2C0B"/>
    <w:rsid w:val="000B34BD"/>
    <w:rsid w:val="000B4049"/>
    <w:rsid w:val="000B4187"/>
    <w:rsid w:val="000B4F2A"/>
    <w:rsid w:val="000B5424"/>
    <w:rsid w:val="000B575F"/>
    <w:rsid w:val="000B5B56"/>
    <w:rsid w:val="000B5C12"/>
    <w:rsid w:val="000B6539"/>
    <w:rsid w:val="000B6CD2"/>
    <w:rsid w:val="000B733C"/>
    <w:rsid w:val="000B7D7D"/>
    <w:rsid w:val="000C0108"/>
    <w:rsid w:val="000C0122"/>
    <w:rsid w:val="000C01AA"/>
    <w:rsid w:val="000C06FB"/>
    <w:rsid w:val="000C103B"/>
    <w:rsid w:val="000C13C4"/>
    <w:rsid w:val="000C185D"/>
    <w:rsid w:val="000C1A24"/>
    <w:rsid w:val="000C1E62"/>
    <w:rsid w:val="000C2AE8"/>
    <w:rsid w:val="000C2FA5"/>
    <w:rsid w:val="000C31E2"/>
    <w:rsid w:val="000C39C8"/>
    <w:rsid w:val="000C42FB"/>
    <w:rsid w:val="000C4441"/>
    <w:rsid w:val="000C45AE"/>
    <w:rsid w:val="000C4A16"/>
    <w:rsid w:val="000C4D0D"/>
    <w:rsid w:val="000C5E78"/>
    <w:rsid w:val="000C6451"/>
    <w:rsid w:val="000C77A6"/>
    <w:rsid w:val="000C7E2A"/>
    <w:rsid w:val="000D0557"/>
    <w:rsid w:val="000D1187"/>
    <w:rsid w:val="000D1EAE"/>
    <w:rsid w:val="000D26E0"/>
    <w:rsid w:val="000D2CC7"/>
    <w:rsid w:val="000D37CC"/>
    <w:rsid w:val="000D4641"/>
    <w:rsid w:val="000D4EC0"/>
    <w:rsid w:val="000D55EB"/>
    <w:rsid w:val="000D6639"/>
    <w:rsid w:val="000D6B89"/>
    <w:rsid w:val="000D721B"/>
    <w:rsid w:val="000D7DCE"/>
    <w:rsid w:val="000E034F"/>
    <w:rsid w:val="000E08F0"/>
    <w:rsid w:val="000E12C5"/>
    <w:rsid w:val="000E244F"/>
    <w:rsid w:val="000E2A42"/>
    <w:rsid w:val="000E2BD0"/>
    <w:rsid w:val="000E43D0"/>
    <w:rsid w:val="000E4445"/>
    <w:rsid w:val="000E4D49"/>
    <w:rsid w:val="000E4E45"/>
    <w:rsid w:val="000E50F1"/>
    <w:rsid w:val="000E51BE"/>
    <w:rsid w:val="000E5329"/>
    <w:rsid w:val="000E59EF"/>
    <w:rsid w:val="000E5BAD"/>
    <w:rsid w:val="000E700C"/>
    <w:rsid w:val="000E7A65"/>
    <w:rsid w:val="000E7CB9"/>
    <w:rsid w:val="000E7E7F"/>
    <w:rsid w:val="000F0AC6"/>
    <w:rsid w:val="000F0D30"/>
    <w:rsid w:val="000F19C2"/>
    <w:rsid w:val="000F2166"/>
    <w:rsid w:val="000F2C08"/>
    <w:rsid w:val="000F32D7"/>
    <w:rsid w:val="000F3585"/>
    <w:rsid w:val="000F36DC"/>
    <w:rsid w:val="000F462F"/>
    <w:rsid w:val="000F4CFB"/>
    <w:rsid w:val="000F61E3"/>
    <w:rsid w:val="000F63DF"/>
    <w:rsid w:val="000F70F3"/>
    <w:rsid w:val="000F79E7"/>
    <w:rsid w:val="000F7C74"/>
    <w:rsid w:val="00100A09"/>
    <w:rsid w:val="00100CAD"/>
    <w:rsid w:val="00100EF2"/>
    <w:rsid w:val="00101961"/>
    <w:rsid w:val="00101CE4"/>
    <w:rsid w:val="00101D50"/>
    <w:rsid w:val="00102145"/>
    <w:rsid w:val="001024CA"/>
    <w:rsid w:val="0010264A"/>
    <w:rsid w:val="00102785"/>
    <w:rsid w:val="00103452"/>
    <w:rsid w:val="00103DF2"/>
    <w:rsid w:val="00105890"/>
    <w:rsid w:val="00105DD2"/>
    <w:rsid w:val="0010670D"/>
    <w:rsid w:val="00106850"/>
    <w:rsid w:val="00110787"/>
    <w:rsid w:val="00110A40"/>
    <w:rsid w:val="00110D18"/>
    <w:rsid w:val="00111478"/>
    <w:rsid w:val="001120C3"/>
    <w:rsid w:val="00112F14"/>
    <w:rsid w:val="00113825"/>
    <w:rsid w:val="0011392B"/>
    <w:rsid w:val="00114819"/>
    <w:rsid w:val="00114A54"/>
    <w:rsid w:val="0011594F"/>
    <w:rsid w:val="00116326"/>
    <w:rsid w:val="00116A14"/>
    <w:rsid w:val="00116EB1"/>
    <w:rsid w:val="00116FDB"/>
    <w:rsid w:val="00116FE5"/>
    <w:rsid w:val="00117178"/>
    <w:rsid w:val="00117666"/>
    <w:rsid w:val="0012096D"/>
    <w:rsid w:val="00120A09"/>
    <w:rsid w:val="00122005"/>
    <w:rsid w:val="001223A7"/>
    <w:rsid w:val="0012245E"/>
    <w:rsid w:val="00122DC1"/>
    <w:rsid w:val="00122EB4"/>
    <w:rsid w:val="001235C9"/>
    <w:rsid w:val="00124E29"/>
    <w:rsid w:val="0012601E"/>
    <w:rsid w:val="00126368"/>
    <w:rsid w:val="0012654E"/>
    <w:rsid w:val="00126851"/>
    <w:rsid w:val="001269DA"/>
    <w:rsid w:val="00126FCB"/>
    <w:rsid w:val="001270ED"/>
    <w:rsid w:val="00127A30"/>
    <w:rsid w:val="00127BE1"/>
    <w:rsid w:val="00130EB4"/>
    <w:rsid w:val="00131B52"/>
    <w:rsid w:val="00133D2A"/>
    <w:rsid w:val="00133F7C"/>
    <w:rsid w:val="00134256"/>
    <w:rsid w:val="00134AC0"/>
    <w:rsid w:val="001358EF"/>
    <w:rsid w:val="00135AB7"/>
    <w:rsid w:val="00135D27"/>
    <w:rsid w:val="00135E4F"/>
    <w:rsid w:val="00136185"/>
    <w:rsid w:val="001362A9"/>
    <w:rsid w:val="001363C3"/>
    <w:rsid w:val="00136F3A"/>
    <w:rsid w:val="00137BCF"/>
    <w:rsid w:val="00137EB0"/>
    <w:rsid w:val="001416DC"/>
    <w:rsid w:val="00141F9B"/>
    <w:rsid w:val="00141FEE"/>
    <w:rsid w:val="00142842"/>
    <w:rsid w:val="00142D55"/>
    <w:rsid w:val="00143250"/>
    <w:rsid w:val="00143382"/>
    <w:rsid w:val="001439D0"/>
    <w:rsid w:val="00143C49"/>
    <w:rsid w:val="001443FB"/>
    <w:rsid w:val="00144B2E"/>
    <w:rsid w:val="001451E6"/>
    <w:rsid w:val="0014535C"/>
    <w:rsid w:val="00145AE6"/>
    <w:rsid w:val="00146385"/>
    <w:rsid w:val="001470E2"/>
    <w:rsid w:val="00147395"/>
    <w:rsid w:val="001474C5"/>
    <w:rsid w:val="00147D94"/>
    <w:rsid w:val="00152208"/>
    <w:rsid w:val="00152B51"/>
    <w:rsid w:val="00152BCF"/>
    <w:rsid w:val="001542FB"/>
    <w:rsid w:val="00154738"/>
    <w:rsid w:val="00155239"/>
    <w:rsid w:val="0015527B"/>
    <w:rsid w:val="001552C9"/>
    <w:rsid w:val="0015651A"/>
    <w:rsid w:val="00156A67"/>
    <w:rsid w:val="001572D6"/>
    <w:rsid w:val="00157A94"/>
    <w:rsid w:val="00157C5E"/>
    <w:rsid w:val="00157CEF"/>
    <w:rsid w:val="001601C5"/>
    <w:rsid w:val="0016043E"/>
    <w:rsid w:val="00160C20"/>
    <w:rsid w:val="0016142C"/>
    <w:rsid w:val="00161669"/>
    <w:rsid w:val="001638B1"/>
    <w:rsid w:val="00163F99"/>
    <w:rsid w:val="001651B2"/>
    <w:rsid w:val="00165612"/>
    <w:rsid w:val="00165847"/>
    <w:rsid w:val="00165B05"/>
    <w:rsid w:val="0016606F"/>
    <w:rsid w:val="00166289"/>
    <w:rsid w:val="001663F5"/>
    <w:rsid w:val="001663FE"/>
    <w:rsid w:val="00170455"/>
    <w:rsid w:val="0017061D"/>
    <w:rsid w:val="00170A44"/>
    <w:rsid w:val="00171296"/>
    <w:rsid w:val="001714FF"/>
    <w:rsid w:val="00171F03"/>
    <w:rsid w:val="001722B4"/>
    <w:rsid w:val="001726B1"/>
    <w:rsid w:val="00173282"/>
    <w:rsid w:val="00173C32"/>
    <w:rsid w:val="00174020"/>
    <w:rsid w:val="00174BA7"/>
    <w:rsid w:val="001763B1"/>
    <w:rsid w:val="00177524"/>
    <w:rsid w:val="00177D84"/>
    <w:rsid w:val="00181580"/>
    <w:rsid w:val="00182CA2"/>
    <w:rsid w:val="00183295"/>
    <w:rsid w:val="00183646"/>
    <w:rsid w:val="001840D5"/>
    <w:rsid w:val="0018447F"/>
    <w:rsid w:val="00185A1D"/>
    <w:rsid w:val="00186C34"/>
    <w:rsid w:val="001876F1"/>
    <w:rsid w:val="00191D26"/>
    <w:rsid w:val="00191D2C"/>
    <w:rsid w:val="0019240F"/>
    <w:rsid w:val="00192ACE"/>
    <w:rsid w:val="00194496"/>
    <w:rsid w:val="00194A44"/>
    <w:rsid w:val="00195339"/>
    <w:rsid w:val="001964EF"/>
    <w:rsid w:val="00196E1E"/>
    <w:rsid w:val="001A00D9"/>
    <w:rsid w:val="001A010C"/>
    <w:rsid w:val="001A0114"/>
    <w:rsid w:val="001A05F7"/>
    <w:rsid w:val="001A0E14"/>
    <w:rsid w:val="001A1C66"/>
    <w:rsid w:val="001A2926"/>
    <w:rsid w:val="001A2FA3"/>
    <w:rsid w:val="001A3ED9"/>
    <w:rsid w:val="001A4161"/>
    <w:rsid w:val="001A419D"/>
    <w:rsid w:val="001A50E0"/>
    <w:rsid w:val="001A530B"/>
    <w:rsid w:val="001A5AFD"/>
    <w:rsid w:val="001A5BB7"/>
    <w:rsid w:val="001A7A74"/>
    <w:rsid w:val="001B015F"/>
    <w:rsid w:val="001B17C4"/>
    <w:rsid w:val="001B1A2C"/>
    <w:rsid w:val="001B1EC5"/>
    <w:rsid w:val="001B22C8"/>
    <w:rsid w:val="001B2815"/>
    <w:rsid w:val="001B37FB"/>
    <w:rsid w:val="001B3CAD"/>
    <w:rsid w:val="001B40EE"/>
    <w:rsid w:val="001B5222"/>
    <w:rsid w:val="001B5652"/>
    <w:rsid w:val="001B589A"/>
    <w:rsid w:val="001B5A17"/>
    <w:rsid w:val="001B5BD0"/>
    <w:rsid w:val="001B6675"/>
    <w:rsid w:val="001B6732"/>
    <w:rsid w:val="001B6AED"/>
    <w:rsid w:val="001B73C5"/>
    <w:rsid w:val="001B7464"/>
    <w:rsid w:val="001B7D8C"/>
    <w:rsid w:val="001C0608"/>
    <w:rsid w:val="001C11E6"/>
    <w:rsid w:val="001C1ADB"/>
    <w:rsid w:val="001C1C16"/>
    <w:rsid w:val="001C21D3"/>
    <w:rsid w:val="001C29FB"/>
    <w:rsid w:val="001C2BAE"/>
    <w:rsid w:val="001C3661"/>
    <w:rsid w:val="001C3714"/>
    <w:rsid w:val="001C476F"/>
    <w:rsid w:val="001C4A0C"/>
    <w:rsid w:val="001C4D84"/>
    <w:rsid w:val="001C61E2"/>
    <w:rsid w:val="001C664A"/>
    <w:rsid w:val="001C6CB9"/>
    <w:rsid w:val="001C71AC"/>
    <w:rsid w:val="001C798C"/>
    <w:rsid w:val="001D034A"/>
    <w:rsid w:val="001D0B15"/>
    <w:rsid w:val="001D0BC5"/>
    <w:rsid w:val="001D0C61"/>
    <w:rsid w:val="001D13CF"/>
    <w:rsid w:val="001D198B"/>
    <w:rsid w:val="001D2708"/>
    <w:rsid w:val="001D2A57"/>
    <w:rsid w:val="001D2C41"/>
    <w:rsid w:val="001D43A1"/>
    <w:rsid w:val="001D478D"/>
    <w:rsid w:val="001D4E13"/>
    <w:rsid w:val="001D54FF"/>
    <w:rsid w:val="001D5C23"/>
    <w:rsid w:val="001D5FA6"/>
    <w:rsid w:val="001D6047"/>
    <w:rsid w:val="001D66BE"/>
    <w:rsid w:val="001D6F31"/>
    <w:rsid w:val="001D749D"/>
    <w:rsid w:val="001D7B23"/>
    <w:rsid w:val="001E023B"/>
    <w:rsid w:val="001E03E2"/>
    <w:rsid w:val="001E045A"/>
    <w:rsid w:val="001E08B2"/>
    <w:rsid w:val="001E0E6B"/>
    <w:rsid w:val="001E163C"/>
    <w:rsid w:val="001E16F2"/>
    <w:rsid w:val="001E1787"/>
    <w:rsid w:val="001E1F5A"/>
    <w:rsid w:val="001E353A"/>
    <w:rsid w:val="001E3C02"/>
    <w:rsid w:val="001E3DD2"/>
    <w:rsid w:val="001E5967"/>
    <w:rsid w:val="001E5B3A"/>
    <w:rsid w:val="001E61AC"/>
    <w:rsid w:val="001E6CE1"/>
    <w:rsid w:val="001E71FD"/>
    <w:rsid w:val="001E79BA"/>
    <w:rsid w:val="001E7A6E"/>
    <w:rsid w:val="001F105B"/>
    <w:rsid w:val="001F1121"/>
    <w:rsid w:val="001F12FF"/>
    <w:rsid w:val="001F16AC"/>
    <w:rsid w:val="001F2B2B"/>
    <w:rsid w:val="001F316E"/>
    <w:rsid w:val="001F348D"/>
    <w:rsid w:val="001F440D"/>
    <w:rsid w:val="001F44EE"/>
    <w:rsid w:val="001F4C07"/>
    <w:rsid w:val="001F554F"/>
    <w:rsid w:val="001F578F"/>
    <w:rsid w:val="001F5D8E"/>
    <w:rsid w:val="001F602B"/>
    <w:rsid w:val="001F6547"/>
    <w:rsid w:val="001F6600"/>
    <w:rsid w:val="001F7C6E"/>
    <w:rsid w:val="001F7EFB"/>
    <w:rsid w:val="001F7FA5"/>
    <w:rsid w:val="002007D4"/>
    <w:rsid w:val="00200CE7"/>
    <w:rsid w:val="002017DE"/>
    <w:rsid w:val="00201D29"/>
    <w:rsid w:val="00201F7C"/>
    <w:rsid w:val="00202579"/>
    <w:rsid w:val="002025AD"/>
    <w:rsid w:val="00202F9E"/>
    <w:rsid w:val="00203056"/>
    <w:rsid w:val="00203355"/>
    <w:rsid w:val="00203B11"/>
    <w:rsid w:val="00203B9F"/>
    <w:rsid w:val="002049A5"/>
    <w:rsid w:val="00204EEC"/>
    <w:rsid w:val="00205FBA"/>
    <w:rsid w:val="002062B5"/>
    <w:rsid w:val="00206CE3"/>
    <w:rsid w:val="00207116"/>
    <w:rsid w:val="00207669"/>
    <w:rsid w:val="00207FC0"/>
    <w:rsid w:val="00210975"/>
    <w:rsid w:val="00211F4D"/>
    <w:rsid w:val="0021257D"/>
    <w:rsid w:val="0021268A"/>
    <w:rsid w:val="00212F58"/>
    <w:rsid w:val="00213418"/>
    <w:rsid w:val="00213B65"/>
    <w:rsid w:val="00213FE6"/>
    <w:rsid w:val="0021438F"/>
    <w:rsid w:val="00214E7B"/>
    <w:rsid w:val="00215E6A"/>
    <w:rsid w:val="00216DD4"/>
    <w:rsid w:val="00217932"/>
    <w:rsid w:val="002179F1"/>
    <w:rsid w:val="0022005F"/>
    <w:rsid w:val="002203C6"/>
    <w:rsid w:val="00220AEA"/>
    <w:rsid w:val="00220F29"/>
    <w:rsid w:val="00221D2A"/>
    <w:rsid w:val="00221D7D"/>
    <w:rsid w:val="002222FD"/>
    <w:rsid w:val="002235FF"/>
    <w:rsid w:val="00223634"/>
    <w:rsid w:val="002244E7"/>
    <w:rsid w:val="002246F8"/>
    <w:rsid w:val="002250A4"/>
    <w:rsid w:val="002257FE"/>
    <w:rsid w:val="00225CDA"/>
    <w:rsid w:val="00226954"/>
    <w:rsid w:val="00227396"/>
    <w:rsid w:val="00227F90"/>
    <w:rsid w:val="00230897"/>
    <w:rsid w:val="00230B4E"/>
    <w:rsid w:val="0023361C"/>
    <w:rsid w:val="00233FCC"/>
    <w:rsid w:val="00234727"/>
    <w:rsid w:val="00234734"/>
    <w:rsid w:val="00234C64"/>
    <w:rsid w:val="00234E07"/>
    <w:rsid w:val="00235AC6"/>
    <w:rsid w:val="00236670"/>
    <w:rsid w:val="00236B8F"/>
    <w:rsid w:val="002370A5"/>
    <w:rsid w:val="0023745A"/>
    <w:rsid w:val="00237DE4"/>
    <w:rsid w:val="002400C9"/>
    <w:rsid w:val="00241058"/>
    <w:rsid w:val="002413E7"/>
    <w:rsid w:val="00241EB4"/>
    <w:rsid w:val="002429B3"/>
    <w:rsid w:val="00242FB2"/>
    <w:rsid w:val="002430DD"/>
    <w:rsid w:val="00245191"/>
    <w:rsid w:val="00246A6B"/>
    <w:rsid w:val="00247DBC"/>
    <w:rsid w:val="00250E77"/>
    <w:rsid w:val="00251953"/>
    <w:rsid w:val="00251BF7"/>
    <w:rsid w:val="00252D5B"/>
    <w:rsid w:val="00252E2E"/>
    <w:rsid w:val="002530AC"/>
    <w:rsid w:val="0025316F"/>
    <w:rsid w:val="00253C99"/>
    <w:rsid w:val="002547D6"/>
    <w:rsid w:val="00255694"/>
    <w:rsid w:val="00255CF6"/>
    <w:rsid w:val="00256B60"/>
    <w:rsid w:val="00256E19"/>
    <w:rsid w:val="00257790"/>
    <w:rsid w:val="00257F39"/>
    <w:rsid w:val="00260646"/>
    <w:rsid w:val="00260F82"/>
    <w:rsid w:val="00261BBD"/>
    <w:rsid w:val="002629A3"/>
    <w:rsid w:val="00263048"/>
    <w:rsid w:val="002630DF"/>
    <w:rsid w:val="0026318A"/>
    <w:rsid w:val="00263740"/>
    <w:rsid w:val="00263994"/>
    <w:rsid w:val="00263BB3"/>
    <w:rsid w:val="00263F21"/>
    <w:rsid w:val="00263F6B"/>
    <w:rsid w:val="00264F10"/>
    <w:rsid w:val="00265660"/>
    <w:rsid w:val="002663BE"/>
    <w:rsid w:val="0026662D"/>
    <w:rsid w:val="00267138"/>
    <w:rsid w:val="00267197"/>
    <w:rsid w:val="002673CB"/>
    <w:rsid w:val="00267D18"/>
    <w:rsid w:val="002702B8"/>
    <w:rsid w:val="00270E47"/>
    <w:rsid w:val="00271DFC"/>
    <w:rsid w:val="00271EF5"/>
    <w:rsid w:val="00272507"/>
    <w:rsid w:val="00272797"/>
    <w:rsid w:val="002741AC"/>
    <w:rsid w:val="00274DA9"/>
    <w:rsid w:val="002750E5"/>
    <w:rsid w:val="00275641"/>
    <w:rsid w:val="00275C10"/>
    <w:rsid w:val="00275F5D"/>
    <w:rsid w:val="002807E7"/>
    <w:rsid w:val="00280C61"/>
    <w:rsid w:val="00280C70"/>
    <w:rsid w:val="002820E8"/>
    <w:rsid w:val="002825BB"/>
    <w:rsid w:val="0028310E"/>
    <w:rsid w:val="0028378D"/>
    <w:rsid w:val="00284034"/>
    <w:rsid w:val="00284B60"/>
    <w:rsid w:val="00284F3E"/>
    <w:rsid w:val="00285AAD"/>
    <w:rsid w:val="002868E2"/>
    <w:rsid w:val="002869C3"/>
    <w:rsid w:val="002875C4"/>
    <w:rsid w:val="0029032F"/>
    <w:rsid w:val="0029044D"/>
    <w:rsid w:val="00290B05"/>
    <w:rsid w:val="002912FB"/>
    <w:rsid w:val="002919A2"/>
    <w:rsid w:val="002923D0"/>
    <w:rsid w:val="002924EA"/>
    <w:rsid w:val="00292550"/>
    <w:rsid w:val="00292A73"/>
    <w:rsid w:val="002936E4"/>
    <w:rsid w:val="0029454F"/>
    <w:rsid w:val="00295C2A"/>
    <w:rsid w:val="00296B88"/>
    <w:rsid w:val="00297690"/>
    <w:rsid w:val="00297CDC"/>
    <w:rsid w:val="002A098C"/>
    <w:rsid w:val="002A1985"/>
    <w:rsid w:val="002A2C50"/>
    <w:rsid w:val="002A47D5"/>
    <w:rsid w:val="002A5069"/>
    <w:rsid w:val="002A545C"/>
    <w:rsid w:val="002A585F"/>
    <w:rsid w:val="002A5A31"/>
    <w:rsid w:val="002A64D1"/>
    <w:rsid w:val="002A70D2"/>
    <w:rsid w:val="002A7548"/>
    <w:rsid w:val="002A760B"/>
    <w:rsid w:val="002B0906"/>
    <w:rsid w:val="002B099A"/>
    <w:rsid w:val="002B1B16"/>
    <w:rsid w:val="002B2881"/>
    <w:rsid w:val="002B3A34"/>
    <w:rsid w:val="002B3A57"/>
    <w:rsid w:val="002B3D44"/>
    <w:rsid w:val="002B3EC5"/>
    <w:rsid w:val="002B43E7"/>
    <w:rsid w:val="002B453D"/>
    <w:rsid w:val="002B4A02"/>
    <w:rsid w:val="002B56EB"/>
    <w:rsid w:val="002B5D8A"/>
    <w:rsid w:val="002B67B6"/>
    <w:rsid w:val="002B7F7C"/>
    <w:rsid w:val="002C06CD"/>
    <w:rsid w:val="002C0C95"/>
    <w:rsid w:val="002C0D34"/>
    <w:rsid w:val="002C0FB0"/>
    <w:rsid w:val="002C2244"/>
    <w:rsid w:val="002C38A4"/>
    <w:rsid w:val="002C45BE"/>
    <w:rsid w:val="002C4EE2"/>
    <w:rsid w:val="002C502D"/>
    <w:rsid w:val="002C524E"/>
    <w:rsid w:val="002C561F"/>
    <w:rsid w:val="002C58AD"/>
    <w:rsid w:val="002C69DF"/>
    <w:rsid w:val="002C6D7D"/>
    <w:rsid w:val="002C7222"/>
    <w:rsid w:val="002C74CA"/>
    <w:rsid w:val="002D06AB"/>
    <w:rsid w:val="002D0F31"/>
    <w:rsid w:val="002D11AA"/>
    <w:rsid w:val="002D29A5"/>
    <w:rsid w:val="002D3049"/>
    <w:rsid w:val="002D3510"/>
    <w:rsid w:val="002D37C3"/>
    <w:rsid w:val="002D3BCD"/>
    <w:rsid w:val="002D4264"/>
    <w:rsid w:val="002D5164"/>
    <w:rsid w:val="002D5B9B"/>
    <w:rsid w:val="002D5C81"/>
    <w:rsid w:val="002D6367"/>
    <w:rsid w:val="002D6E4A"/>
    <w:rsid w:val="002D7037"/>
    <w:rsid w:val="002E04FF"/>
    <w:rsid w:val="002E0A4D"/>
    <w:rsid w:val="002E0B3C"/>
    <w:rsid w:val="002E14D1"/>
    <w:rsid w:val="002E15D4"/>
    <w:rsid w:val="002E2A3B"/>
    <w:rsid w:val="002E2B0B"/>
    <w:rsid w:val="002E3204"/>
    <w:rsid w:val="002E38CD"/>
    <w:rsid w:val="002E3DD8"/>
    <w:rsid w:val="002E3F0C"/>
    <w:rsid w:val="002E4F20"/>
    <w:rsid w:val="002E6838"/>
    <w:rsid w:val="002E688F"/>
    <w:rsid w:val="002E6B35"/>
    <w:rsid w:val="002E722B"/>
    <w:rsid w:val="002E76F6"/>
    <w:rsid w:val="002E7B19"/>
    <w:rsid w:val="002F044A"/>
    <w:rsid w:val="002F07DD"/>
    <w:rsid w:val="002F0D14"/>
    <w:rsid w:val="002F0E2F"/>
    <w:rsid w:val="002F0F8B"/>
    <w:rsid w:val="002F1006"/>
    <w:rsid w:val="002F1058"/>
    <w:rsid w:val="002F17E1"/>
    <w:rsid w:val="002F1B42"/>
    <w:rsid w:val="002F1DE6"/>
    <w:rsid w:val="002F363A"/>
    <w:rsid w:val="002F3F32"/>
    <w:rsid w:val="002F45C1"/>
    <w:rsid w:val="002F4CBE"/>
    <w:rsid w:val="002F5695"/>
    <w:rsid w:val="002F59F0"/>
    <w:rsid w:val="002F68A5"/>
    <w:rsid w:val="002F6F55"/>
    <w:rsid w:val="002F6F89"/>
    <w:rsid w:val="002F744D"/>
    <w:rsid w:val="0030144A"/>
    <w:rsid w:val="003018AE"/>
    <w:rsid w:val="00301D05"/>
    <w:rsid w:val="00301DF1"/>
    <w:rsid w:val="003022D0"/>
    <w:rsid w:val="0030357B"/>
    <w:rsid w:val="003039C6"/>
    <w:rsid w:val="00303BFA"/>
    <w:rsid w:val="00303DE6"/>
    <w:rsid w:val="00303F96"/>
    <w:rsid w:val="00304212"/>
    <w:rsid w:val="003042FD"/>
    <w:rsid w:val="003049CB"/>
    <w:rsid w:val="00306554"/>
    <w:rsid w:val="00307350"/>
    <w:rsid w:val="00310124"/>
    <w:rsid w:val="00310211"/>
    <w:rsid w:val="00311CF6"/>
    <w:rsid w:val="0031312E"/>
    <w:rsid w:val="00314FDD"/>
    <w:rsid w:val="003155BB"/>
    <w:rsid w:val="0031650A"/>
    <w:rsid w:val="0031756F"/>
    <w:rsid w:val="00317BB1"/>
    <w:rsid w:val="00317DC3"/>
    <w:rsid w:val="00317E8E"/>
    <w:rsid w:val="0032041C"/>
    <w:rsid w:val="00320444"/>
    <w:rsid w:val="00320511"/>
    <w:rsid w:val="00320E13"/>
    <w:rsid w:val="00321528"/>
    <w:rsid w:val="003216E7"/>
    <w:rsid w:val="00321EBB"/>
    <w:rsid w:val="0032343D"/>
    <w:rsid w:val="00323692"/>
    <w:rsid w:val="00324DFF"/>
    <w:rsid w:val="00325206"/>
    <w:rsid w:val="003262DB"/>
    <w:rsid w:val="00326AC9"/>
    <w:rsid w:val="00327190"/>
    <w:rsid w:val="00327643"/>
    <w:rsid w:val="00327935"/>
    <w:rsid w:val="00327CC2"/>
    <w:rsid w:val="0033027B"/>
    <w:rsid w:val="0033129F"/>
    <w:rsid w:val="00331333"/>
    <w:rsid w:val="00332676"/>
    <w:rsid w:val="003326A1"/>
    <w:rsid w:val="003326A4"/>
    <w:rsid w:val="00334258"/>
    <w:rsid w:val="00334B61"/>
    <w:rsid w:val="00335755"/>
    <w:rsid w:val="00335780"/>
    <w:rsid w:val="0033608E"/>
    <w:rsid w:val="003367D0"/>
    <w:rsid w:val="00336A84"/>
    <w:rsid w:val="00341F18"/>
    <w:rsid w:val="00342DFB"/>
    <w:rsid w:val="00343115"/>
    <w:rsid w:val="00343127"/>
    <w:rsid w:val="00343BFD"/>
    <w:rsid w:val="0034476B"/>
    <w:rsid w:val="0034536F"/>
    <w:rsid w:val="003455F0"/>
    <w:rsid w:val="00346A50"/>
    <w:rsid w:val="003473A6"/>
    <w:rsid w:val="00350BB9"/>
    <w:rsid w:val="003511BF"/>
    <w:rsid w:val="00351491"/>
    <w:rsid w:val="0035179E"/>
    <w:rsid w:val="00351C97"/>
    <w:rsid w:val="003524B3"/>
    <w:rsid w:val="00352EA9"/>
    <w:rsid w:val="003532BC"/>
    <w:rsid w:val="003533DA"/>
    <w:rsid w:val="00353591"/>
    <w:rsid w:val="00354090"/>
    <w:rsid w:val="0035427B"/>
    <w:rsid w:val="0035433E"/>
    <w:rsid w:val="003544FB"/>
    <w:rsid w:val="00355B7A"/>
    <w:rsid w:val="0035648F"/>
    <w:rsid w:val="003567EB"/>
    <w:rsid w:val="00357211"/>
    <w:rsid w:val="003573F6"/>
    <w:rsid w:val="003574F5"/>
    <w:rsid w:val="00357840"/>
    <w:rsid w:val="00357951"/>
    <w:rsid w:val="00357B35"/>
    <w:rsid w:val="00357B95"/>
    <w:rsid w:val="00357FB1"/>
    <w:rsid w:val="00360567"/>
    <w:rsid w:val="0036073D"/>
    <w:rsid w:val="003627F8"/>
    <w:rsid w:val="00362CE7"/>
    <w:rsid w:val="00363BAC"/>
    <w:rsid w:val="00363C6A"/>
    <w:rsid w:val="00364FE7"/>
    <w:rsid w:val="00365D63"/>
    <w:rsid w:val="003666F9"/>
    <w:rsid w:val="0036793B"/>
    <w:rsid w:val="00367BE7"/>
    <w:rsid w:val="00367EBB"/>
    <w:rsid w:val="0037008B"/>
    <w:rsid w:val="0037055C"/>
    <w:rsid w:val="003709C4"/>
    <w:rsid w:val="0037155A"/>
    <w:rsid w:val="003716B4"/>
    <w:rsid w:val="00371945"/>
    <w:rsid w:val="00371EC8"/>
    <w:rsid w:val="003723EA"/>
    <w:rsid w:val="00372460"/>
    <w:rsid w:val="00372682"/>
    <w:rsid w:val="003727DA"/>
    <w:rsid w:val="00373E3B"/>
    <w:rsid w:val="00374424"/>
    <w:rsid w:val="00374B94"/>
    <w:rsid w:val="00375830"/>
    <w:rsid w:val="0037691A"/>
    <w:rsid w:val="00376CC5"/>
    <w:rsid w:val="00376FE2"/>
    <w:rsid w:val="003773C9"/>
    <w:rsid w:val="00377780"/>
    <w:rsid w:val="003810F7"/>
    <w:rsid w:val="003815D6"/>
    <w:rsid w:val="00381A8D"/>
    <w:rsid w:val="00383E39"/>
    <w:rsid w:val="00384CAB"/>
    <w:rsid w:val="00385622"/>
    <w:rsid w:val="003904B9"/>
    <w:rsid w:val="00390893"/>
    <w:rsid w:val="00390BB2"/>
    <w:rsid w:val="003914E7"/>
    <w:rsid w:val="00391578"/>
    <w:rsid w:val="00391AB1"/>
    <w:rsid w:val="00391B7A"/>
    <w:rsid w:val="00391B93"/>
    <w:rsid w:val="00391B9C"/>
    <w:rsid w:val="0039317B"/>
    <w:rsid w:val="0039378A"/>
    <w:rsid w:val="00394AC4"/>
    <w:rsid w:val="00395BF5"/>
    <w:rsid w:val="0039693B"/>
    <w:rsid w:val="00396DBC"/>
    <w:rsid w:val="00396EEC"/>
    <w:rsid w:val="0039754B"/>
    <w:rsid w:val="0039757A"/>
    <w:rsid w:val="003976BF"/>
    <w:rsid w:val="003A13EA"/>
    <w:rsid w:val="003A278A"/>
    <w:rsid w:val="003A2E92"/>
    <w:rsid w:val="003A33FA"/>
    <w:rsid w:val="003A3585"/>
    <w:rsid w:val="003A3F53"/>
    <w:rsid w:val="003A4184"/>
    <w:rsid w:val="003A4276"/>
    <w:rsid w:val="003A4FA1"/>
    <w:rsid w:val="003A52ED"/>
    <w:rsid w:val="003A5554"/>
    <w:rsid w:val="003A7006"/>
    <w:rsid w:val="003A7AD7"/>
    <w:rsid w:val="003B072A"/>
    <w:rsid w:val="003B0ACB"/>
    <w:rsid w:val="003B0BAB"/>
    <w:rsid w:val="003B1A74"/>
    <w:rsid w:val="003B1EE8"/>
    <w:rsid w:val="003B1EFA"/>
    <w:rsid w:val="003B2156"/>
    <w:rsid w:val="003B2ED3"/>
    <w:rsid w:val="003B35C8"/>
    <w:rsid w:val="003B489F"/>
    <w:rsid w:val="003B4BA5"/>
    <w:rsid w:val="003B4BED"/>
    <w:rsid w:val="003B4E98"/>
    <w:rsid w:val="003B50A7"/>
    <w:rsid w:val="003B50FF"/>
    <w:rsid w:val="003B55FA"/>
    <w:rsid w:val="003B580A"/>
    <w:rsid w:val="003B5E22"/>
    <w:rsid w:val="003B5E7A"/>
    <w:rsid w:val="003B6CC0"/>
    <w:rsid w:val="003C0090"/>
    <w:rsid w:val="003C13F4"/>
    <w:rsid w:val="003C1D9E"/>
    <w:rsid w:val="003C2104"/>
    <w:rsid w:val="003C271D"/>
    <w:rsid w:val="003C30FC"/>
    <w:rsid w:val="003C3311"/>
    <w:rsid w:val="003C3C12"/>
    <w:rsid w:val="003C3CD1"/>
    <w:rsid w:val="003C3FA8"/>
    <w:rsid w:val="003C4CE6"/>
    <w:rsid w:val="003C4E06"/>
    <w:rsid w:val="003C5DAA"/>
    <w:rsid w:val="003C5F96"/>
    <w:rsid w:val="003C601C"/>
    <w:rsid w:val="003C620B"/>
    <w:rsid w:val="003C62AF"/>
    <w:rsid w:val="003C661E"/>
    <w:rsid w:val="003D1059"/>
    <w:rsid w:val="003D1BA5"/>
    <w:rsid w:val="003D1C3D"/>
    <w:rsid w:val="003D1D9D"/>
    <w:rsid w:val="003D21D2"/>
    <w:rsid w:val="003D2F2D"/>
    <w:rsid w:val="003D2F68"/>
    <w:rsid w:val="003D3D2C"/>
    <w:rsid w:val="003D483E"/>
    <w:rsid w:val="003D4DD5"/>
    <w:rsid w:val="003D4FD8"/>
    <w:rsid w:val="003D5409"/>
    <w:rsid w:val="003D5C72"/>
    <w:rsid w:val="003D5E16"/>
    <w:rsid w:val="003D60F6"/>
    <w:rsid w:val="003D6EEA"/>
    <w:rsid w:val="003D7F02"/>
    <w:rsid w:val="003E15E8"/>
    <w:rsid w:val="003E17E3"/>
    <w:rsid w:val="003E1E8A"/>
    <w:rsid w:val="003E39C1"/>
    <w:rsid w:val="003E460B"/>
    <w:rsid w:val="003E53B1"/>
    <w:rsid w:val="003E71A6"/>
    <w:rsid w:val="003E71D6"/>
    <w:rsid w:val="003E7292"/>
    <w:rsid w:val="003E7358"/>
    <w:rsid w:val="003E79D3"/>
    <w:rsid w:val="003E7A27"/>
    <w:rsid w:val="003E7B74"/>
    <w:rsid w:val="003E7C5B"/>
    <w:rsid w:val="003F0C0B"/>
    <w:rsid w:val="003F10C7"/>
    <w:rsid w:val="003F21F2"/>
    <w:rsid w:val="003F225C"/>
    <w:rsid w:val="003F2972"/>
    <w:rsid w:val="003F3BDC"/>
    <w:rsid w:val="003F48D9"/>
    <w:rsid w:val="003F4EB8"/>
    <w:rsid w:val="003F55B1"/>
    <w:rsid w:val="003F5A55"/>
    <w:rsid w:val="003F5E40"/>
    <w:rsid w:val="003F5EDB"/>
    <w:rsid w:val="003F6278"/>
    <w:rsid w:val="003F64D1"/>
    <w:rsid w:val="003F6978"/>
    <w:rsid w:val="003F6DE7"/>
    <w:rsid w:val="003F6E44"/>
    <w:rsid w:val="003F72E3"/>
    <w:rsid w:val="003F77BD"/>
    <w:rsid w:val="004008C7"/>
    <w:rsid w:val="00401590"/>
    <w:rsid w:val="00401C0A"/>
    <w:rsid w:val="00402882"/>
    <w:rsid w:val="004030BA"/>
    <w:rsid w:val="00403945"/>
    <w:rsid w:val="00404B2F"/>
    <w:rsid w:val="0040549B"/>
    <w:rsid w:val="00405B7F"/>
    <w:rsid w:val="00406AAD"/>
    <w:rsid w:val="00406BF4"/>
    <w:rsid w:val="00406C75"/>
    <w:rsid w:val="00406E99"/>
    <w:rsid w:val="004072A7"/>
    <w:rsid w:val="00407C23"/>
    <w:rsid w:val="004101E5"/>
    <w:rsid w:val="00411C9E"/>
    <w:rsid w:val="004127F0"/>
    <w:rsid w:val="00412A8D"/>
    <w:rsid w:val="004132AC"/>
    <w:rsid w:val="00413488"/>
    <w:rsid w:val="00413D19"/>
    <w:rsid w:val="0041458F"/>
    <w:rsid w:val="0041487C"/>
    <w:rsid w:val="00415AD5"/>
    <w:rsid w:val="00415F41"/>
    <w:rsid w:val="00416D86"/>
    <w:rsid w:val="00417193"/>
    <w:rsid w:val="00417588"/>
    <w:rsid w:val="00420365"/>
    <w:rsid w:val="004206FC"/>
    <w:rsid w:val="00421384"/>
    <w:rsid w:val="004214BE"/>
    <w:rsid w:val="004248F3"/>
    <w:rsid w:val="00424A81"/>
    <w:rsid w:val="00424E7A"/>
    <w:rsid w:val="004250CE"/>
    <w:rsid w:val="00425579"/>
    <w:rsid w:val="00425B89"/>
    <w:rsid w:val="00425E86"/>
    <w:rsid w:val="004264C4"/>
    <w:rsid w:val="00426AD4"/>
    <w:rsid w:val="0042741C"/>
    <w:rsid w:val="0042748B"/>
    <w:rsid w:val="00427EE8"/>
    <w:rsid w:val="00430EAF"/>
    <w:rsid w:val="00430F4D"/>
    <w:rsid w:val="004310E6"/>
    <w:rsid w:val="00431573"/>
    <w:rsid w:val="004318DE"/>
    <w:rsid w:val="00432049"/>
    <w:rsid w:val="004324D7"/>
    <w:rsid w:val="00432BDD"/>
    <w:rsid w:val="0043329A"/>
    <w:rsid w:val="00433E85"/>
    <w:rsid w:val="00433E99"/>
    <w:rsid w:val="00434274"/>
    <w:rsid w:val="0043493C"/>
    <w:rsid w:val="00434A58"/>
    <w:rsid w:val="00435EA0"/>
    <w:rsid w:val="00436851"/>
    <w:rsid w:val="00436E27"/>
    <w:rsid w:val="00437AE2"/>
    <w:rsid w:val="00437CCD"/>
    <w:rsid w:val="004403C3"/>
    <w:rsid w:val="0044048A"/>
    <w:rsid w:val="00440923"/>
    <w:rsid w:val="0044111A"/>
    <w:rsid w:val="00441756"/>
    <w:rsid w:val="00441E81"/>
    <w:rsid w:val="0044232E"/>
    <w:rsid w:val="00442624"/>
    <w:rsid w:val="00443656"/>
    <w:rsid w:val="004443C3"/>
    <w:rsid w:val="00444737"/>
    <w:rsid w:val="00444CD5"/>
    <w:rsid w:val="00444FE3"/>
    <w:rsid w:val="004454E6"/>
    <w:rsid w:val="00445513"/>
    <w:rsid w:val="00445883"/>
    <w:rsid w:val="00447BD7"/>
    <w:rsid w:val="00450233"/>
    <w:rsid w:val="004505B0"/>
    <w:rsid w:val="00450935"/>
    <w:rsid w:val="00450B6E"/>
    <w:rsid w:val="00450BAF"/>
    <w:rsid w:val="00450E56"/>
    <w:rsid w:val="00450EBC"/>
    <w:rsid w:val="00453099"/>
    <w:rsid w:val="00453F33"/>
    <w:rsid w:val="00454B31"/>
    <w:rsid w:val="004556A4"/>
    <w:rsid w:val="004558E2"/>
    <w:rsid w:val="00455DC2"/>
    <w:rsid w:val="0045610E"/>
    <w:rsid w:val="0045694D"/>
    <w:rsid w:val="00460D05"/>
    <w:rsid w:val="00460EEB"/>
    <w:rsid w:val="00460FA2"/>
    <w:rsid w:val="00461263"/>
    <w:rsid w:val="00461780"/>
    <w:rsid w:val="00461CEC"/>
    <w:rsid w:val="00461D0B"/>
    <w:rsid w:val="0046207C"/>
    <w:rsid w:val="00463E3D"/>
    <w:rsid w:val="00463EE2"/>
    <w:rsid w:val="00464048"/>
    <w:rsid w:val="004645AE"/>
    <w:rsid w:val="00464A45"/>
    <w:rsid w:val="00465A71"/>
    <w:rsid w:val="00465F29"/>
    <w:rsid w:val="004662EE"/>
    <w:rsid w:val="00466388"/>
    <w:rsid w:val="00466AA7"/>
    <w:rsid w:val="00467A15"/>
    <w:rsid w:val="004719A7"/>
    <w:rsid w:val="004720C5"/>
    <w:rsid w:val="004727A4"/>
    <w:rsid w:val="00473360"/>
    <w:rsid w:val="0047346E"/>
    <w:rsid w:val="00475097"/>
    <w:rsid w:val="00475515"/>
    <w:rsid w:val="00475650"/>
    <w:rsid w:val="00476029"/>
    <w:rsid w:val="00476102"/>
    <w:rsid w:val="0047630E"/>
    <w:rsid w:val="00477898"/>
    <w:rsid w:val="0048131C"/>
    <w:rsid w:val="004818A3"/>
    <w:rsid w:val="00482088"/>
    <w:rsid w:val="00482216"/>
    <w:rsid w:val="004826EF"/>
    <w:rsid w:val="00482C15"/>
    <w:rsid w:val="00482DBF"/>
    <w:rsid w:val="00483213"/>
    <w:rsid w:val="00483604"/>
    <w:rsid w:val="00483A76"/>
    <w:rsid w:val="00484E2B"/>
    <w:rsid w:val="0048516B"/>
    <w:rsid w:val="00486221"/>
    <w:rsid w:val="00486384"/>
    <w:rsid w:val="004873F1"/>
    <w:rsid w:val="00487D2E"/>
    <w:rsid w:val="00487EBE"/>
    <w:rsid w:val="00490118"/>
    <w:rsid w:val="004902D8"/>
    <w:rsid w:val="00490FB1"/>
    <w:rsid w:val="004914D5"/>
    <w:rsid w:val="0049180F"/>
    <w:rsid w:val="00491C52"/>
    <w:rsid w:val="0049225E"/>
    <w:rsid w:val="00492531"/>
    <w:rsid w:val="00492702"/>
    <w:rsid w:val="004933AA"/>
    <w:rsid w:val="00494493"/>
    <w:rsid w:val="00494EB9"/>
    <w:rsid w:val="004953A1"/>
    <w:rsid w:val="00495DE2"/>
    <w:rsid w:val="004961DA"/>
    <w:rsid w:val="004965A3"/>
    <w:rsid w:val="00496A76"/>
    <w:rsid w:val="004A0875"/>
    <w:rsid w:val="004A09F7"/>
    <w:rsid w:val="004A0FE9"/>
    <w:rsid w:val="004A1D80"/>
    <w:rsid w:val="004A2E21"/>
    <w:rsid w:val="004A3002"/>
    <w:rsid w:val="004A3277"/>
    <w:rsid w:val="004A3A76"/>
    <w:rsid w:val="004A3DBD"/>
    <w:rsid w:val="004A3F34"/>
    <w:rsid w:val="004A401A"/>
    <w:rsid w:val="004A4920"/>
    <w:rsid w:val="004A51D4"/>
    <w:rsid w:val="004A5272"/>
    <w:rsid w:val="004A55BC"/>
    <w:rsid w:val="004A57C8"/>
    <w:rsid w:val="004A5D91"/>
    <w:rsid w:val="004A5F5E"/>
    <w:rsid w:val="004A5F80"/>
    <w:rsid w:val="004A69B7"/>
    <w:rsid w:val="004A6D77"/>
    <w:rsid w:val="004A7AB4"/>
    <w:rsid w:val="004B0B23"/>
    <w:rsid w:val="004B0DF9"/>
    <w:rsid w:val="004B0E6B"/>
    <w:rsid w:val="004B0F77"/>
    <w:rsid w:val="004B0FCE"/>
    <w:rsid w:val="004B120E"/>
    <w:rsid w:val="004B2A68"/>
    <w:rsid w:val="004B2C8D"/>
    <w:rsid w:val="004B4328"/>
    <w:rsid w:val="004B4AAF"/>
    <w:rsid w:val="004B4ACE"/>
    <w:rsid w:val="004B5A34"/>
    <w:rsid w:val="004B5DEE"/>
    <w:rsid w:val="004B63C3"/>
    <w:rsid w:val="004B6B81"/>
    <w:rsid w:val="004B6BB5"/>
    <w:rsid w:val="004B6C1E"/>
    <w:rsid w:val="004B6D90"/>
    <w:rsid w:val="004B71DC"/>
    <w:rsid w:val="004B763D"/>
    <w:rsid w:val="004B7B3E"/>
    <w:rsid w:val="004B7D0D"/>
    <w:rsid w:val="004B7DD9"/>
    <w:rsid w:val="004C070B"/>
    <w:rsid w:val="004C0F8F"/>
    <w:rsid w:val="004C178B"/>
    <w:rsid w:val="004C1D57"/>
    <w:rsid w:val="004C2788"/>
    <w:rsid w:val="004C37BD"/>
    <w:rsid w:val="004C3EEE"/>
    <w:rsid w:val="004C5254"/>
    <w:rsid w:val="004C5FAF"/>
    <w:rsid w:val="004C6BD3"/>
    <w:rsid w:val="004C6C78"/>
    <w:rsid w:val="004C6D3E"/>
    <w:rsid w:val="004C7139"/>
    <w:rsid w:val="004C7965"/>
    <w:rsid w:val="004D012F"/>
    <w:rsid w:val="004D039E"/>
    <w:rsid w:val="004D0BA9"/>
    <w:rsid w:val="004D0C88"/>
    <w:rsid w:val="004D1402"/>
    <w:rsid w:val="004D157D"/>
    <w:rsid w:val="004D198D"/>
    <w:rsid w:val="004D1C7B"/>
    <w:rsid w:val="004D23A6"/>
    <w:rsid w:val="004D330B"/>
    <w:rsid w:val="004D34B6"/>
    <w:rsid w:val="004D3E33"/>
    <w:rsid w:val="004D3E48"/>
    <w:rsid w:val="004D43D1"/>
    <w:rsid w:val="004D4957"/>
    <w:rsid w:val="004D6317"/>
    <w:rsid w:val="004D6D5B"/>
    <w:rsid w:val="004D6E09"/>
    <w:rsid w:val="004D6E0A"/>
    <w:rsid w:val="004D7226"/>
    <w:rsid w:val="004D77AC"/>
    <w:rsid w:val="004D7B1D"/>
    <w:rsid w:val="004E2105"/>
    <w:rsid w:val="004E25C6"/>
    <w:rsid w:val="004E30A1"/>
    <w:rsid w:val="004E35C3"/>
    <w:rsid w:val="004E41A4"/>
    <w:rsid w:val="004E5268"/>
    <w:rsid w:val="004E53BD"/>
    <w:rsid w:val="004E5CE6"/>
    <w:rsid w:val="004E60DF"/>
    <w:rsid w:val="004E762D"/>
    <w:rsid w:val="004E7790"/>
    <w:rsid w:val="004E7A94"/>
    <w:rsid w:val="004F0394"/>
    <w:rsid w:val="004F0468"/>
    <w:rsid w:val="004F09AD"/>
    <w:rsid w:val="004F0A33"/>
    <w:rsid w:val="004F2005"/>
    <w:rsid w:val="004F203C"/>
    <w:rsid w:val="004F2601"/>
    <w:rsid w:val="004F260D"/>
    <w:rsid w:val="004F268A"/>
    <w:rsid w:val="004F301A"/>
    <w:rsid w:val="004F3742"/>
    <w:rsid w:val="004F3F0F"/>
    <w:rsid w:val="004F62D1"/>
    <w:rsid w:val="004F67EE"/>
    <w:rsid w:val="0050185A"/>
    <w:rsid w:val="00502B77"/>
    <w:rsid w:val="0050363B"/>
    <w:rsid w:val="005039BF"/>
    <w:rsid w:val="0050418F"/>
    <w:rsid w:val="00504333"/>
    <w:rsid w:val="00504463"/>
    <w:rsid w:val="00504CD9"/>
    <w:rsid w:val="005062D7"/>
    <w:rsid w:val="0050646B"/>
    <w:rsid w:val="005107DE"/>
    <w:rsid w:val="00510A63"/>
    <w:rsid w:val="00510CAA"/>
    <w:rsid w:val="00510E3D"/>
    <w:rsid w:val="00511F35"/>
    <w:rsid w:val="00511F6F"/>
    <w:rsid w:val="0051223E"/>
    <w:rsid w:val="0051279E"/>
    <w:rsid w:val="005131C2"/>
    <w:rsid w:val="005132C8"/>
    <w:rsid w:val="005132E5"/>
    <w:rsid w:val="00513439"/>
    <w:rsid w:val="0051364F"/>
    <w:rsid w:val="00513791"/>
    <w:rsid w:val="00513C46"/>
    <w:rsid w:val="00513C67"/>
    <w:rsid w:val="005153B9"/>
    <w:rsid w:val="00515CCB"/>
    <w:rsid w:val="00515F41"/>
    <w:rsid w:val="00515FBB"/>
    <w:rsid w:val="00516E12"/>
    <w:rsid w:val="00517328"/>
    <w:rsid w:val="005174D0"/>
    <w:rsid w:val="00517986"/>
    <w:rsid w:val="00520703"/>
    <w:rsid w:val="0052077D"/>
    <w:rsid w:val="005209AB"/>
    <w:rsid w:val="00520B59"/>
    <w:rsid w:val="00521139"/>
    <w:rsid w:val="005216C2"/>
    <w:rsid w:val="0052188D"/>
    <w:rsid w:val="005218B8"/>
    <w:rsid w:val="005223BE"/>
    <w:rsid w:val="005223E9"/>
    <w:rsid w:val="00522783"/>
    <w:rsid w:val="005227D1"/>
    <w:rsid w:val="00522AA6"/>
    <w:rsid w:val="00522F1E"/>
    <w:rsid w:val="005237E7"/>
    <w:rsid w:val="005247B5"/>
    <w:rsid w:val="005250F2"/>
    <w:rsid w:val="0052545F"/>
    <w:rsid w:val="0052580A"/>
    <w:rsid w:val="0052610F"/>
    <w:rsid w:val="00531A24"/>
    <w:rsid w:val="00532500"/>
    <w:rsid w:val="00532B60"/>
    <w:rsid w:val="005331B8"/>
    <w:rsid w:val="005334B3"/>
    <w:rsid w:val="005336ED"/>
    <w:rsid w:val="00534012"/>
    <w:rsid w:val="00535173"/>
    <w:rsid w:val="005353B5"/>
    <w:rsid w:val="0053670E"/>
    <w:rsid w:val="0053702D"/>
    <w:rsid w:val="0053707D"/>
    <w:rsid w:val="00537227"/>
    <w:rsid w:val="00537F4C"/>
    <w:rsid w:val="005400CD"/>
    <w:rsid w:val="00540B08"/>
    <w:rsid w:val="005419C8"/>
    <w:rsid w:val="00541DFD"/>
    <w:rsid w:val="00542A87"/>
    <w:rsid w:val="00542E92"/>
    <w:rsid w:val="0054321D"/>
    <w:rsid w:val="005442B3"/>
    <w:rsid w:val="00544AEC"/>
    <w:rsid w:val="00544BDC"/>
    <w:rsid w:val="00545915"/>
    <w:rsid w:val="0054676A"/>
    <w:rsid w:val="005469E3"/>
    <w:rsid w:val="005474BB"/>
    <w:rsid w:val="00547F43"/>
    <w:rsid w:val="0055040E"/>
    <w:rsid w:val="00550705"/>
    <w:rsid w:val="00550E8B"/>
    <w:rsid w:val="00551179"/>
    <w:rsid w:val="00551734"/>
    <w:rsid w:val="005517E6"/>
    <w:rsid w:val="005526BC"/>
    <w:rsid w:val="00552793"/>
    <w:rsid w:val="0055286C"/>
    <w:rsid w:val="005533BF"/>
    <w:rsid w:val="00553A00"/>
    <w:rsid w:val="00554020"/>
    <w:rsid w:val="00555676"/>
    <w:rsid w:val="00555CF3"/>
    <w:rsid w:val="00555E63"/>
    <w:rsid w:val="005571CF"/>
    <w:rsid w:val="005577D8"/>
    <w:rsid w:val="00560088"/>
    <w:rsid w:val="005609A1"/>
    <w:rsid w:val="005622C4"/>
    <w:rsid w:val="00562782"/>
    <w:rsid w:val="00563EE4"/>
    <w:rsid w:val="00564204"/>
    <w:rsid w:val="005647CF"/>
    <w:rsid w:val="00564D57"/>
    <w:rsid w:val="00565A4B"/>
    <w:rsid w:val="0056683F"/>
    <w:rsid w:val="005668DA"/>
    <w:rsid w:val="00566E58"/>
    <w:rsid w:val="005676AA"/>
    <w:rsid w:val="00567F56"/>
    <w:rsid w:val="00567FFB"/>
    <w:rsid w:val="00570029"/>
    <w:rsid w:val="0057059B"/>
    <w:rsid w:val="00570B71"/>
    <w:rsid w:val="00571C3A"/>
    <w:rsid w:val="005722F5"/>
    <w:rsid w:val="005723D8"/>
    <w:rsid w:val="00572816"/>
    <w:rsid w:val="00572FD8"/>
    <w:rsid w:val="005736ED"/>
    <w:rsid w:val="005741CE"/>
    <w:rsid w:val="0057480A"/>
    <w:rsid w:val="00574AC2"/>
    <w:rsid w:val="00575ED0"/>
    <w:rsid w:val="005769DD"/>
    <w:rsid w:val="00577A79"/>
    <w:rsid w:val="005803A2"/>
    <w:rsid w:val="00580C5E"/>
    <w:rsid w:val="00581A63"/>
    <w:rsid w:val="00581C32"/>
    <w:rsid w:val="005826D5"/>
    <w:rsid w:val="005838EC"/>
    <w:rsid w:val="00583AAA"/>
    <w:rsid w:val="00584EA3"/>
    <w:rsid w:val="005850C8"/>
    <w:rsid w:val="00585D74"/>
    <w:rsid w:val="00586A3E"/>
    <w:rsid w:val="00586CD9"/>
    <w:rsid w:val="00587100"/>
    <w:rsid w:val="005871D3"/>
    <w:rsid w:val="00590EEB"/>
    <w:rsid w:val="005911E0"/>
    <w:rsid w:val="005914D9"/>
    <w:rsid w:val="00591AA5"/>
    <w:rsid w:val="005926C2"/>
    <w:rsid w:val="00594499"/>
    <w:rsid w:val="0059466E"/>
    <w:rsid w:val="005952BC"/>
    <w:rsid w:val="00595307"/>
    <w:rsid w:val="005957FB"/>
    <w:rsid w:val="00595DC8"/>
    <w:rsid w:val="00596140"/>
    <w:rsid w:val="00597B29"/>
    <w:rsid w:val="005A0784"/>
    <w:rsid w:val="005A08A0"/>
    <w:rsid w:val="005A0957"/>
    <w:rsid w:val="005A1CA8"/>
    <w:rsid w:val="005A1D84"/>
    <w:rsid w:val="005A28A2"/>
    <w:rsid w:val="005A2936"/>
    <w:rsid w:val="005A3021"/>
    <w:rsid w:val="005A3845"/>
    <w:rsid w:val="005A4849"/>
    <w:rsid w:val="005A4C5F"/>
    <w:rsid w:val="005A4F53"/>
    <w:rsid w:val="005A53F9"/>
    <w:rsid w:val="005A5D71"/>
    <w:rsid w:val="005A61C9"/>
    <w:rsid w:val="005A6793"/>
    <w:rsid w:val="005A6A2A"/>
    <w:rsid w:val="005A70EA"/>
    <w:rsid w:val="005B0263"/>
    <w:rsid w:val="005B0444"/>
    <w:rsid w:val="005B0B33"/>
    <w:rsid w:val="005B0FE1"/>
    <w:rsid w:val="005B1CCD"/>
    <w:rsid w:val="005B3359"/>
    <w:rsid w:val="005B370B"/>
    <w:rsid w:val="005B3C50"/>
    <w:rsid w:val="005B4615"/>
    <w:rsid w:val="005B4830"/>
    <w:rsid w:val="005B5E49"/>
    <w:rsid w:val="005B64DA"/>
    <w:rsid w:val="005B6745"/>
    <w:rsid w:val="005B675A"/>
    <w:rsid w:val="005B6800"/>
    <w:rsid w:val="005B7071"/>
    <w:rsid w:val="005B75A9"/>
    <w:rsid w:val="005C0ECC"/>
    <w:rsid w:val="005C1FFE"/>
    <w:rsid w:val="005C2124"/>
    <w:rsid w:val="005C2249"/>
    <w:rsid w:val="005C3963"/>
    <w:rsid w:val="005C39EA"/>
    <w:rsid w:val="005C407E"/>
    <w:rsid w:val="005C4318"/>
    <w:rsid w:val="005C4688"/>
    <w:rsid w:val="005C471E"/>
    <w:rsid w:val="005C475B"/>
    <w:rsid w:val="005C536E"/>
    <w:rsid w:val="005C58FB"/>
    <w:rsid w:val="005C5F94"/>
    <w:rsid w:val="005C64A3"/>
    <w:rsid w:val="005C6E76"/>
    <w:rsid w:val="005C70A9"/>
    <w:rsid w:val="005C7DBA"/>
    <w:rsid w:val="005D0312"/>
    <w:rsid w:val="005D1840"/>
    <w:rsid w:val="005D1F7B"/>
    <w:rsid w:val="005D24DA"/>
    <w:rsid w:val="005D2CC9"/>
    <w:rsid w:val="005D3117"/>
    <w:rsid w:val="005D35E4"/>
    <w:rsid w:val="005D3C53"/>
    <w:rsid w:val="005D3EA1"/>
    <w:rsid w:val="005D3EEC"/>
    <w:rsid w:val="005D4ED4"/>
    <w:rsid w:val="005D51FC"/>
    <w:rsid w:val="005D5557"/>
    <w:rsid w:val="005D5B90"/>
    <w:rsid w:val="005D5DEA"/>
    <w:rsid w:val="005D67D2"/>
    <w:rsid w:val="005D6C5F"/>
    <w:rsid w:val="005D72D1"/>
    <w:rsid w:val="005D7910"/>
    <w:rsid w:val="005D7FC0"/>
    <w:rsid w:val="005E0242"/>
    <w:rsid w:val="005E0E9B"/>
    <w:rsid w:val="005E1044"/>
    <w:rsid w:val="005E141C"/>
    <w:rsid w:val="005E15CF"/>
    <w:rsid w:val="005E2A7E"/>
    <w:rsid w:val="005E2D16"/>
    <w:rsid w:val="005E3F8B"/>
    <w:rsid w:val="005E4032"/>
    <w:rsid w:val="005E4391"/>
    <w:rsid w:val="005E4AC8"/>
    <w:rsid w:val="005E4B55"/>
    <w:rsid w:val="005E4C7F"/>
    <w:rsid w:val="005E547F"/>
    <w:rsid w:val="005E57C9"/>
    <w:rsid w:val="005E6500"/>
    <w:rsid w:val="005E696F"/>
    <w:rsid w:val="005E78BA"/>
    <w:rsid w:val="005F103E"/>
    <w:rsid w:val="005F16B0"/>
    <w:rsid w:val="005F1971"/>
    <w:rsid w:val="005F2310"/>
    <w:rsid w:val="005F2CA5"/>
    <w:rsid w:val="005F381A"/>
    <w:rsid w:val="005F3DDD"/>
    <w:rsid w:val="005F4C6F"/>
    <w:rsid w:val="005F5713"/>
    <w:rsid w:val="005F6479"/>
    <w:rsid w:val="005F6714"/>
    <w:rsid w:val="005F7BF0"/>
    <w:rsid w:val="005F7E4C"/>
    <w:rsid w:val="00600A26"/>
    <w:rsid w:val="00600B96"/>
    <w:rsid w:val="00600DDC"/>
    <w:rsid w:val="00601035"/>
    <w:rsid w:val="00601CE9"/>
    <w:rsid w:val="00602225"/>
    <w:rsid w:val="00602597"/>
    <w:rsid w:val="006025FC"/>
    <w:rsid w:val="006031E5"/>
    <w:rsid w:val="006031EE"/>
    <w:rsid w:val="00604176"/>
    <w:rsid w:val="00604585"/>
    <w:rsid w:val="00604E64"/>
    <w:rsid w:val="0060527E"/>
    <w:rsid w:val="00605504"/>
    <w:rsid w:val="00605923"/>
    <w:rsid w:val="00606793"/>
    <w:rsid w:val="00606EFF"/>
    <w:rsid w:val="0060794E"/>
    <w:rsid w:val="00607DC8"/>
    <w:rsid w:val="0061030D"/>
    <w:rsid w:val="00610594"/>
    <w:rsid w:val="006107FD"/>
    <w:rsid w:val="00610EF5"/>
    <w:rsid w:val="0061184F"/>
    <w:rsid w:val="006133D2"/>
    <w:rsid w:val="00613F90"/>
    <w:rsid w:val="00614E32"/>
    <w:rsid w:val="00615489"/>
    <w:rsid w:val="00615517"/>
    <w:rsid w:val="00615942"/>
    <w:rsid w:val="006160ED"/>
    <w:rsid w:val="00616926"/>
    <w:rsid w:val="006174F6"/>
    <w:rsid w:val="00617968"/>
    <w:rsid w:val="00617A38"/>
    <w:rsid w:val="00620703"/>
    <w:rsid w:val="00620BE0"/>
    <w:rsid w:val="00621034"/>
    <w:rsid w:val="0062154F"/>
    <w:rsid w:val="00621CDD"/>
    <w:rsid w:val="00621E93"/>
    <w:rsid w:val="00621F92"/>
    <w:rsid w:val="00622599"/>
    <w:rsid w:val="0062308B"/>
    <w:rsid w:val="00623BE1"/>
    <w:rsid w:val="00623F0B"/>
    <w:rsid w:val="00624678"/>
    <w:rsid w:val="0062475F"/>
    <w:rsid w:val="00624EB0"/>
    <w:rsid w:val="006253B1"/>
    <w:rsid w:val="006259F3"/>
    <w:rsid w:val="00626469"/>
    <w:rsid w:val="00626BE5"/>
    <w:rsid w:val="0062741F"/>
    <w:rsid w:val="00630844"/>
    <w:rsid w:val="00630915"/>
    <w:rsid w:val="006314BD"/>
    <w:rsid w:val="00631A8C"/>
    <w:rsid w:val="006327B9"/>
    <w:rsid w:val="00633960"/>
    <w:rsid w:val="00633C41"/>
    <w:rsid w:val="0063520C"/>
    <w:rsid w:val="00635478"/>
    <w:rsid w:val="00635B7F"/>
    <w:rsid w:val="00637445"/>
    <w:rsid w:val="00637453"/>
    <w:rsid w:val="006376E5"/>
    <w:rsid w:val="00640DF4"/>
    <w:rsid w:val="0064313C"/>
    <w:rsid w:val="006445EF"/>
    <w:rsid w:val="006449C4"/>
    <w:rsid w:val="00644FF4"/>
    <w:rsid w:val="006453F8"/>
    <w:rsid w:val="00645935"/>
    <w:rsid w:val="006461B4"/>
    <w:rsid w:val="006465B9"/>
    <w:rsid w:val="00647110"/>
    <w:rsid w:val="0064719F"/>
    <w:rsid w:val="00650E25"/>
    <w:rsid w:val="006514D9"/>
    <w:rsid w:val="00651524"/>
    <w:rsid w:val="00651CA2"/>
    <w:rsid w:val="00652FB4"/>
    <w:rsid w:val="0065314A"/>
    <w:rsid w:val="00653450"/>
    <w:rsid w:val="0065368D"/>
    <w:rsid w:val="00653D60"/>
    <w:rsid w:val="0065401D"/>
    <w:rsid w:val="00654633"/>
    <w:rsid w:val="00654C8E"/>
    <w:rsid w:val="00655712"/>
    <w:rsid w:val="00655A85"/>
    <w:rsid w:val="00655BA2"/>
    <w:rsid w:val="006605F2"/>
    <w:rsid w:val="006607E0"/>
    <w:rsid w:val="00660D05"/>
    <w:rsid w:val="00662955"/>
    <w:rsid w:val="006630F9"/>
    <w:rsid w:val="00663616"/>
    <w:rsid w:val="006639D6"/>
    <w:rsid w:val="006648B1"/>
    <w:rsid w:val="00664979"/>
    <w:rsid w:val="00665B1C"/>
    <w:rsid w:val="006668AC"/>
    <w:rsid w:val="00666D6A"/>
    <w:rsid w:val="006675E6"/>
    <w:rsid w:val="006715A7"/>
    <w:rsid w:val="00671D9A"/>
    <w:rsid w:val="0067206B"/>
    <w:rsid w:val="0067240B"/>
    <w:rsid w:val="006729EF"/>
    <w:rsid w:val="00673582"/>
    <w:rsid w:val="00673952"/>
    <w:rsid w:val="00673C0F"/>
    <w:rsid w:val="006743C1"/>
    <w:rsid w:val="00674CB5"/>
    <w:rsid w:val="00675253"/>
    <w:rsid w:val="00675B06"/>
    <w:rsid w:val="00675B9F"/>
    <w:rsid w:val="006767C9"/>
    <w:rsid w:val="00676BC0"/>
    <w:rsid w:val="00680776"/>
    <w:rsid w:val="00680C29"/>
    <w:rsid w:val="00682520"/>
    <w:rsid w:val="00682B01"/>
    <w:rsid w:val="00682CF0"/>
    <w:rsid w:val="00684902"/>
    <w:rsid w:val="00684CB8"/>
    <w:rsid w:val="00686345"/>
    <w:rsid w:val="00686C9D"/>
    <w:rsid w:val="00686D64"/>
    <w:rsid w:val="00690850"/>
    <w:rsid w:val="006908EC"/>
    <w:rsid w:val="006938A7"/>
    <w:rsid w:val="00694BBA"/>
    <w:rsid w:val="006973C8"/>
    <w:rsid w:val="00697455"/>
    <w:rsid w:val="00697D9D"/>
    <w:rsid w:val="006A03DB"/>
    <w:rsid w:val="006A0535"/>
    <w:rsid w:val="006A1046"/>
    <w:rsid w:val="006A1092"/>
    <w:rsid w:val="006A1332"/>
    <w:rsid w:val="006A203D"/>
    <w:rsid w:val="006A3519"/>
    <w:rsid w:val="006A4F9B"/>
    <w:rsid w:val="006A5365"/>
    <w:rsid w:val="006A588F"/>
    <w:rsid w:val="006A5A07"/>
    <w:rsid w:val="006A5F2B"/>
    <w:rsid w:val="006A6109"/>
    <w:rsid w:val="006A69C7"/>
    <w:rsid w:val="006A6E71"/>
    <w:rsid w:val="006A6EAA"/>
    <w:rsid w:val="006A7216"/>
    <w:rsid w:val="006A72E2"/>
    <w:rsid w:val="006A72E5"/>
    <w:rsid w:val="006A75CA"/>
    <w:rsid w:val="006A7BA7"/>
    <w:rsid w:val="006B00AF"/>
    <w:rsid w:val="006B058B"/>
    <w:rsid w:val="006B09EC"/>
    <w:rsid w:val="006B181F"/>
    <w:rsid w:val="006B1965"/>
    <w:rsid w:val="006B2D5B"/>
    <w:rsid w:val="006B3431"/>
    <w:rsid w:val="006B355A"/>
    <w:rsid w:val="006B3652"/>
    <w:rsid w:val="006B434D"/>
    <w:rsid w:val="006B4FAD"/>
    <w:rsid w:val="006B593A"/>
    <w:rsid w:val="006B5B75"/>
    <w:rsid w:val="006B6D81"/>
    <w:rsid w:val="006B7255"/>
    <w:rsid w:val="006B72C0"/>
    <w:rsid w:val="006B7D14"/>
    <w:rsid w:val="006C0DB4"/>
    <w:rsid w:val="006C17DD"/>
    <w:rsid w:val="006C19EC"/>
    <w:rsid w:val="006C1AFD"/>
    <w:rsid w:val="006C2022"/>
    <w:rsid w:val="006C20B8"/>
    <w:rsid w:val="006C247F"/>
    <w:rsid w:val="006C35DB"/>
    <w:rsid w:val="006C37A1"/>
    <w:rsid w:val="006C44C3"/>
    <w:rsid w:val="006C677A"/>
    <w:rsid w:val="006C6AD1"/>
    <w:rsid w:val="006C76AD"/>
    <w:rsid w:val="006C7C65"/>
    <w:rsid w:val="006D0E63"/>
    <w:rsid w:val="006D1D0A"/>
    <w:rsid w:val="006D1DEF"/>
    <w:rsid w:val="006D2D30"/>
    <w:rsid w:val="006D3286"/>
    <w:rsid w:val="006D3B18"/>
    <w:rsid w:val="006D4BE2"/>
    <w:rsid w:val="006D4C28"/>
    <w:rsid w:val="006D556D"/>
    <w:rsid w:val="006D5B93"/>
    <w:rsid w:val="006D699F"/>
    <w:rsid w:val="006D779F"/>
    <w:rsid w:val="006D7A76"/>
    <w:rsid w:val="006D7D35"/>
    <w:rsid w:val="006E09EF"/>
    <w:rsid w:val="006E11D2"/>
    <w:rsid w:val="006E1289"/>
    <w:rsid w:val="006E1E50"/>
    <w:rsid w:val="006E21A9"/>
    <w:rsid w:val="006E2213"/>
    <w:rsid w:val="006E2895"/>
    <w:rsid w:val="006E2898"/>
    <w:rsid w:val="006E3316"/>
    <w:rsid w:val="006E33D8"/>
    <w:rsid w:val="006E4130"/>
    <w:rsid w:val="006E4B45"/>
    <w:rsid w:val="006E4B9D"/>
    <w:rsid w:val="006E643F"/>
    <w:rsid w:val="006E6746"/>
    <w:rsid w:val="006E6926"/>
    <w:rsid w:val="006E7164"/>
    <w:rsid w:val="006E7385"/>
    <w:rsid w:val="006F00D1"/>
    <w:rsid w:val="006F08B9"/>
    <w:rsid w:val="006F1180"/>
    <w:rsid w:val="006F1253"/>
    <w:rsid w:val="006F2E45"/>
    <w:rsid w:val="006F3CC6"/>
    <w:rsid w:val="006F4573"/>
    <w:rsid w:val="006F45BC"/>
    <w:rsid w:val="006F4AD9"/>
    <w:rsid w:val="006F4ED8"/>
    <w:rsid w:val="006F4F81"/>
    <w:rsid w:val="006F57FA"/>
    <w:rsid w:val="006F5CCF"/>
    <w:rsid w:val="006F6373"/>
    <w:rsid w:val="006F63D0"/>
    <w:rsid w:val="006F6A16"/>
    <w:rsid w:val="006F6AAA"/>
    <w:rsid w:val="006F6B2D"/>
    <w:rsid w:val="006F6F67"/>
    <w:rsid w:val="006F6FE9"/>
    <w:rsid w:val="006F7E55"/>
    <w:rsid w:val="00700008"/>
    <w:rsid w:val="00700024"/>
    <w:rsid w:val="007000DC"/>
    <w:rsid w:val="00700183"/>
    <w:rsid w:val="00700542"/>
    <w:rsid w:val="007009A2"/>
    <w:rsid w:val="00700BB9"/>
    <w:rsid w:val="00701588"/>
    <w:rsid w:val="0070329A"/>
    <w:rsid w:val="00704274"/>
    <w:rsid w:val="00704C8C"/>
    <w:rsid w:val="007050B4"/>
    <w:rsid w:val="00705CE2"/>
    <w:rsid w:val="00706394"/>
    <w:rsid w:val="007066B2"/>
    <w:rsid w:val="00706E24"/>
    <w:rsid w:val="007071A3"/>
    <w:rsid w:val="00707347"/>
    <w:rsid w:val="00707A17"/>
    <w:rsid w:val="00707EF5"/>
    <w:rsid w:val="00710E6B"/>
    <w:rsid w:val="0071158E"/>
    <w:rsid w:val="0071169B"/>
    <w:rsid w:val="0071252D"/>
    <w:rsid w:val="00712ACB"/>
    <w:rsid w:val="007130C9"/>
    <w:rsid w:val="00713659"/>
    <w:rsid w:val="0071387A"/>
    <w:rsid w:val="00714D27"/>
    <w:rsid w:val="00716A78"/>
    <w:rsid w:val="00716B9B"/>
    <w:rsid w:val="00717738"/>
    <w:rsid w:val="007177B0"/>
    <w:rsid w:val="0071781D"/>
    <w:rsid w:val="0072144A"/>
    <w:rsid w:val="00722E65"/>
    <w:rsid w:val="00723012"/>
    <w:rsid w:val="00723448"/>
    <w:rsid w:val="00723DC4"/>
    <w:rsid w:val="00725A7D"/>
    <w:rsid w:val="00725AD2"/>
    <w:rsid w:val="00726267"/>
    <w:rsid w:val="007262E0"/>
    <w:rsid w:val="00726D17"/>
    <w:rsid w:val="00726DAB"/>
    <w:rsid w:val="007304F0"/>
    <w:rsid w:val="0073085C"/>
    <w:rsid w:val="007311CF"/>
    <w:rsid w:val="00731CB0"/>
    <w:rsid w:val="0073227D"/>
    <w:rsid w:val="0073279D"/>
    <w:rsid w:val="0073390C"/>
    <w:rsid w:val="00733EAC"/>
    <w:rsid w:val="00734DC1"/>
    <w:rsid w:val="0073553C"/>
    <w:rsid w:val="00735EFE"/>
    <w:rsid w:val="0073613D"/>
    <w:rsid w:val="00736282"/>
    <w:rsid w:val="007364E9"/>
    <w:rsid w:val="0073685A"/>
    <w:rsid w:val="00737304"/>
    <w:rsid w:val="00737559"/>
    <w:rsid w:val="00737BCF"/>
    <w:rsid w:val="007406E2"/>
    <w:rsid w:val="00740991"/>
    <w:rsid w:val="00741841"/>
    <w:rsid w:val="00742CB6"/>
    <w:rsid w:val="00742D0C"/>
    <w:rsid w:val="00743A5C"/>
    <w:rsid w:val="00743CE0"/>
    <w:rsid w:val="007443F5"/>
    <w:rsid w:val="00744682"/>
    <w:rsid w:val="007450CE"/>
    <w:rsid w:val="00745435"/>
    <w:rsid w:val="007456E0"/>
    <w:rsid w:val="0074576D"/>
    <w:rsid w:val="0074582C"/>
    <w:rsid w:val="00745DB1"/>
    <w:rsid w:val="00745E13"/>
    <w:rsid w:val="007461D4"/>
    <w:rsid w:val="00746505"/>
    <w:rsid w:val="00747A9B"/>
    <w:rsid w:val="00747E75"/>
    <w:rsid w:val="007505DD"/>
    <w:rsid w:val="00750A65"/>
    <w:rsid w:val="00752049"/>
    <w:rsid w:val="007522AE"/>
    <w:rsid w:val="00752ADF"/>
    <w:rsid w:val="00752C73"/>
    <w:rsid w:val="00753641"/>
    <w:rsid w:val="00756673"/>
    <w:rsid w:val="00756FD4"/>
    <w:rsid w:val="00756FD8"/>
    <w:rsid w:val="007576EC"/>
    <w:rsid w:val="00760244"/>
    <w:rsid w:val="00760494"/>
    <w:rsid w:val="0076090D"/>
    <w:rsid w:val="00760F8E"/>
    <w:rsid w:val="00762D52"/>
    <w:rsid w:val="0076335F"/>
    <w:rsid w:val="00763683"/>
    <w:rsid w:val="007640E8"/>
    <w:rsid w:val="00764225"/>
    <w:rsid w:val="00765310"/>
    <w:rsid w:val="00766DE1"/>
    <w:rsid w:val="00766F0D"/>
    <w:rsid w:val="00767150"/>
    <w:rsid w:val="0076753A"/>
    <w:rsid w:val="00767F18"/>
    <w:rsid w:val="007707E4"/>
    <w:rsid w:val="0077098F"/>
    <w:rsid w:val="007709F0"/>
    <w:rsid w:val="00770D0F"/>
    <w:rsid w:val="00770E0E"/>
    <w:rsid w:val="00770F12"/>
    <w:rsid w:val="00771A7F"/>
    <w:rsid w:val="00771B0B"/>
    <w:rsid w:val="007720B4"/>
    <w:rsid w:val="00772209"/>
    <w:rsid w:val="00773A24"/>
    <w:rsid w:val="00775860"/>
    <w:rsid w:val="00775916"/>
    <w:rsid w:val="007773B1"/>
    <w:rsid w:val="0077746E"/>
    <w:rsid w:val="0077756C"/>
    <w:rsid w:val="007805AB"/>
    <w:rsid w:val="00780C56"/>
    <w:rsid w:val="0078208D"/>
    <w:rsid w:val="007828D2"/>
    <w:rsid w:val="007830A3"/>
    <w:rsid w:val="00783CEA"/>
    <w:rsid w:val="007842C1"/>
    <w:rsid w:val="0078455E"/>
    <w:rsid w:val="00784BB2"/>
    <w:rsid w:val="007855F6"/>
    <w:rsid w:val="00785F42"/>
    <w:rsid w:val="00786C93"/>
    <w:rsid w:val="00786F89"/>
    <w:rsid w:val="00787C11"/>
    <w:rsid w:val="00787EF5"/>
    <w:rsid w:val="00790BB3"/>
    <w:rsid w:val="00790C74"/>
    <w:rsid w:val="00792043"/>
    <w:rsid w:val="00792498"/>
    <w:rsid w:val="00792E07"/>
    <w:rsid w:val="007937DA"/>
    <w:rsid w:val="00795CB6"/>
    <w:rsid w:val="007969F2"/>
    <w:rsid w:val="00796BB3"/>
    <w:rsid w:val="00797428"/>
    <w:rsid w:val="00797585"/>
    <w:rsid w:val="00797D3F"/>
    <w:rsid w:val="00797EDD"/>
    <w:rsid w:val="007A12E7"/>
    <w:rsid w:val="007A1E0E"/>
    <w:rsid w:val="007A1E5B"/>
    <w:rsid w:val="007A219D"/>
    <w:rsid w:val="007A267A"/>
    <w:rsid w:val="007A452E"/>
    <w:rsid w:val="007A4574"/>
    <w:rsid w:val="007A5539"/>
    <w:rsid w:val="007A59D3"/>
    <w:rsid w:val="007A5FE1"/>
    <w:rsid w:val="007A65EC"/>
    <w:rsid w:val="007A6805"/>
    <w:rsid w:val="007A6F18"/>
    <w:rsid w:val="007A7543"/>
    <w:rsid w:val="007A7594"/>
    <w:rsid w:val="007B0322"/>
    <w:rsid w:val="007B04C5"/>
    <w:rsid w:val="007B0DB3"/>
    <w:rsid w:val="007B0F75"/>
    <w:rsid w:val="007B1B6C"/>
    <w:rsid w:val="007B26CF"/>
    <w:rsid w:val="007B29FE"/>
    <w:rsid w:val="007B2AA1"/>
    <w:rsid w:val="007B42A0"/>
    <w:rsid w:val="007B4482"/>
    <w:rsid w:val="007B59C6"/>
    <w:rsid w:val="007B61FC"/>
    <w:rsid w:val="007B6972"/>
    <w:rsid w:val="007B7205"/>
    <w:rsid w:val="007B752B"/>
    <w:rsid w:val="007B7BC1"/>
    <w:rsid w:val="007C053C"/>
    <w:rsid w:val="007C0DF9"/>
    <w:rsid w:val="007C0E3F"/>
    <w:rsid w:val="007C1250"/>
    <w:rsid w:val="007C206C"/>
    <w:rsid w:val="007C2697"/>
    <w:rsid w:val="007C316B"/>
    <w:rsid w:val="007C3608"/>
    <w:rsid w:val="007C3DFC"/>
    <w:rsid w:val="007C5729"/>
    <w:rsid w:val="007C6742"/>
    <w:rsid w:val="007C6989"/>
    <w:rsid w:val="007C69F0"/>
    <w:rsid w:val="007C6F77"/>
    <w:rsid w:val="007C71BB"/>
    <w:rsid w:val="007C7B04"/>
    <w:rsid w:val="007C7BBD"/>
    <w:rsid w:val="007C7E56"/>
    <w:rsid w:val="007D04B6"/>
    <w:rsid w:val="007D1155"/>
    <w:rsid w:val="007D1C1E"/>
    <w:rsid w:val="007D366C"/>
    <w:rsid w:val="007D38AA"/>
    <w:rsid w:val="007D3DBD"/>
    <w:rsid w:val="007D4872"/>
    <w:rsid w:val="007D4A87"/>
    <w:rsid w:val="007D4E7F"/>
    <w:rsid w:val="007D549B"/>
    <w:rsid w:val="007D570A"/>
    <w:rsid w:val="007D597D"/>
    <w:rsid w:val="007D72B6"/>
    <w:rsid w:val="007D793D"/>
    <w:rsid w:val="007E00BF"/>
    <w:rsid w:val="007E0A52"/>
    <w:rsid w:val="007E0C6C"/>
    <w:rsid w:val="007E149F"/>
    <w:rsid w:val="007E1508"/>
    <w:rsid w:val="007E1E88"/>
    <w:rsid w:val="007E2216"/>
    <w:rsid w:val="007E326B"/>
    <w:rsid w:val="007E38D7"/>
    <w:rsid w:val="007E3A67"/>
    <w:rsid w:val="007E4261"/>
    <w:rsid w:val="007E4551"/>
    <w:rsid w:val="007E542C"/>
    <w:rsid w:val="007E548F"/>
    <w:rsid w:val="007E615D"/>
    <w:rsid w:val="007E61B4"/>
    <w:rsid w:val="007E6FEA"/>
    <w:rsid w:val="007E7138"/>
    <w:rsid w:val="007E744F"/>
    <w:rsid w:val="007E75FD"/>
    <w:rsid w:val="007E78C7"/>
    <w:rsid w:val="007E7AF8"/>
    <w:rsid w:val="007E7B2B"/>
    <w:rsid w:val="007F01F3"/>
    <w:rsid w:val="007F057F"/>
    <w:rsid w:val="007F0961"/>
    <w:rsid w:val="007F0B81"/>
    <w:rsid w:val="007F0BE9"/>
    <w:rsid w:val="007F13A3"/>
    <w:rsid w:val="007F1596"/>
    <w:rsid w:val="007F2653"/>
    <w:rsid w:val="007F26F3"/>
    <w:rsid w:val="007F2AF5"/>
    <w:rsid w:val="007F2F58"/>
    <w:rsid w:val="007F396F"/>
    <w:rsid w:val="007F506A"/>
    <w:rsid w:val="007F5221"/>
    <w:rsid w:val="007F527B"/>
    <w:rsid w:val="007F54C3"/>
    <w:rsid w:val="007F5972"/>
    <w:rsid w:val="007F59F7"/>
    <w:rsid w:val="007F5C59"/>
    <w:rsid w:val="007F6907"/>
    <w:rsid w:val="007F73E0"/>
    <w:rsid w:val="00800350"/>
    <w:rsid w:val="008003D0"/>
    <w:rsid w:val="00800C5A"/>
    <w:rsid w:val="008018CB"/>
    <w:rsid w:val="00802366"/>
    <w:rsid w:val="00802B92"/>
    <w:rsid w:val="00802DF4"/>
    <w:rsid w:val="00802E35"/>
    <w:rsid w:val="00802FD1"/>
    <w:rsid w:val="0080325B"/>
    <w:rsid w:val="00803C99"/>
    <w:rsid w:val="008044AB"/>
    <w:rsid w:val="00804B22"/>
    <w:rsid w:val="00804E20"/>
    <w:rsid w:val="00805165"/>
    <w:rsid w:val="00806510"/>
    <w:rsid w:val="008066B8"/>
    <w:rsid w:val="00806D8F"/>
    <w:rsid w:val="00806E10"/>
    <w:rsid w:val="0080732D"/>
    <w:rsid w:val="00810436"/>
    <w:rsid w:val="00810F35"/>
    <w:rsid w:val="008111E4"/>
    <w:rsid w:val="00811F6C"/>
    <w:rsid w:val="00811FC9"/>
    <w:rsid w:val="00812545"/>
    <w:rsid w:val="00812B0F"/>
    <w:rsid w:val="0081301C"/>
    <w:rsid w:val="0081361B"/>
    <w:rsid w:val="008138A4"/>
    <w:rsid w:val="008139B4"/>
    <w:rsid w:val="00813F7F"/>
    <w:rsid w:val="008147D4"/>
    <w:rsid w:val="00814FDF"/>
    <w:rsid w:val="00816E85"/>
    <w:rsid w:val="00817405"/>
    <w:rsid w:val="00817DD6"/>
    <w:rsid w:val="008200D7"/>
    <w:rsid w:val="0082046D"/>
    <w:rsid w:val="008205C8"/>
    <w:rsid w:val="00820912"/>
    <w:rsid w:val="00820A43"/>
    <w:rsid w:val="00821526"/>
    <w:rsid w:val="00821AD3"/>
    <w:rsid w:val="008229DF"/>
    <w:rsid w:val="008230A0"/>
    <w:rsid w:val="00823718"/>
    <w:rsid w:val="00823D7C"/>
    <w:rsid w:val="00823FA3"/>
    <w:rsid w:val="00826FB0"/>
    <w:rsid w:val="00827241"/>
    <w:rsid w:val="00827443"/>
    <w:rsid w:val="00827571"/>
    <w:rsid w:val="00832213"/>
    <w:rsid w:val="00834C53"/>
    <w:rsid w:val="00834E8C"/>
    <w:rsid w:val="00836087"/>
    <w:rsid w:val="00836156"/>
    <w:rsid w:val="00836ABE"/>
    <w:rsid w:val="00840985"/>
    <w:rsid w:val="008409CA"/>
    <w:rsid w:val="00840EEA"/>
    <w:rsid w:val="00841293"/>
    <w:rsid w:val="00841B97"/>
    <w:rsid w:val="00842A33"/>
    <w:rsid w:val="00842AB6"/>
    <w:rsid w:val="008431AB"/>
    <w:rsid w:val="0084351B"/>
    <w:rsid w:val="00843EFD"/>
    <w:rsid w:val="00845035"/>
    <w:rsid w:val="0084508C"/>
    <w:rsid w:val="008450E9"/>
    <w:rsid w:val="00845A36"/>
    <w:rsid w:val="00845C52"/>
    <w:rsid w:val="00846B77"/>
    <w:rsid w:val="00847DA3"/>
    <w:rsid w:val="0085027E"/>
    <w:rsid w:val="008510C0"/>
    <w:rsid w:val="008520F0"/>
    <w:rsid w:val="00852A8B"/>
    <w:rsid w:val="00854814"/>
    <w:rsid w:val="00854D2A"/>
    <w:rsid w:val="00855FCF"/>
    <w:rsid w:val="008576F5"/>
    <w:rsid w:val="00857E80"/>
    <w:rsid w:val="00857FE8"/>
    <w:rsid w:val="00861A6E"/>
    <w:rsid w:val="00861D5B"/>
    <w:rsid w:val="0086263F"/>
    <w:rsid w:val="008629A9"/>
    <w:rsid w:val="008629D3"/>
    <w:rsid w:val="00862A91"/>
    <w:rsid w:val="008630BC"/>
    <w:rsid w:val="008632D0"/>
    <w:rsid w:val="00863852"/>
    <w:rsid w:val="008643A4"/>
    <w:rsid w:val="00864860"/>
    <w:rsid w:val="00865B10"/>
    <w:rsid w:val="008672B6"/>
    <w:rsid w:val="00867323"/>
    <w:rsid w:val="008703BA"/>
    <w:rsid w:val="00870AF4"/>
    <w:rsid w:val="00871DA4"/>
    <w:rsid w:val="008721C9"/>
    <w:rsid w:val="00872211"/>
    <w:rsid w:val="0087363F"/>
    <w:rsid w:val="00874A0D"/>
    <w:rsid w:val="00874FC4"/>
    <w:rsid w:val="008750E1"/>
    <w:rsid w:val="008754E5"/>
    <w:rsid w:val="008757B8"/>
    <w:rsid w:val="0087652D"/>
    <w:rsid w:val="008778B4"/>
    <w:rsid w:val="00877990"/>
    <w:rsid w:val="008805B2"/>
    <w:rsid w:val="00880A9D"/>
    <w:rsid w:val="00880AD2"/>
    <w:rsid w:val="00880B38"/>
    <w:rsid w:val="00881072"/>
    <w:rsid w:val="00881619"/>
    <w:rsid w:val="008816A5"/>
    <w:rsid w:val="00881881"/>
    <w:rsid w:val="00881EDA"/>
    <w:rsid w:val="008821D8"/>
    <w:rsid w:val="00882A46"/>
    <w:rsid w:val="00883957"/>
    <w:rsid w:val="00884186"/>
    <w:rsid w:val="008849C8"/>
    <w:rsid w:val="008855CA"/>
    <w:rsid w:val="0088564A"/>
    <w:rsid w:val="00887F09"/>
    <w:rsid w:val="008900A2"/>
    <w:rsid w:val="0089069E"/>
    <w:rsid w:val="008911B0"/>
    <w:rsid w:val="00891487"/>
    <w:rsid w:val="00891AA0"/>
    <w:rsid w:val="008923D6"/>
    <w:rsid w:val="008928B0"/>
    <w:rsid w:val="00892D3C"/>
    <w:rsid w:val="008931D8"/>
    <w:rsid w:val="0089325A"/>
    <w:rsid w:val="00893303"/>
    <w:rsid w:val="00893A73"/>
    <w:rsid w:val="00893C19"/>
    <w:rsid w:val="00893FC7"/>
    <w:rsid w:val="008943A8"/>
    <w:rsid w:val="0089540C"/>
    <w:rsid w:val="00896AD2"/>
    <w:rsid w:val="008971D1"/>
    <w:rsid w:val="0089740C"/>
    <w:rsid w:val="00897BF6"/>
    <w:rsid w:val="008A07EB"/>
    <w:rsid w:val="008A29A0"/>
    <w:rsid w:val="008A2B63"/>
    <w:rsid w:val="008A3842"/>
    <w:rsid w:val="008A3994"/>
    <w:rsid w:val="008A494E"/>
    <w:rsid w:val="008A4E36"/>
    <w:rsid w:val="008A5160"/>
    <w:rsid w:val="008A5E1E"/>
    <w:rsid w:val="008A5E67"/>
    <w:rsid w:val="008A6789"/>
    <w:rsid w:val="008A6F34"/>
    <w:rsid w:val="008A702B"/>
    <w:rsid w:val="008A7312"/>
    <w:rsid w:val="008A7DD8"/>
    <w:rsid w:val="008B032E"/>
    <w:rsid w:val="008B0A53"/>
    <w:rsid w:val="008B0B1F"/>
    <w:rsid w:val="008B256F"/>
    <w:rsid w:val="008B39B5"/>
    <w:rsid w:val="008B3E38"/>
    <w:rsid w:val="008B4671"/>
    <w:rsid w:val="008B59D8"/>
    <w:rsid w:val="008B5C5B"/>
    <w:rsid w:val="008B6326"/>
    <w:rsid w:val="008B63E0"/>
    <w:rsid w:val="008B7451"/>
    <w:rsid w:val="008C14F1"/>
    <w:rsid w:val="008C1A7A"/>
    <w:rsid w:val="008C1E48"/>
    <w:rsid w:val="008C22A9"/>
    <w:rsid w:val="008C2C5F"/>
    <w:rsid w:val="008C3DAD"/>
    <w:rsid w:val="008C412F"/>
    <w:rsid w:val="008C49C1"/>
    <w:rsid w:val="008C4D6E"/>
    <w:rsid w:val="008C556A"/>
    <w:rsid w:val="008C595B"/>
    <w:rsid w:val="008C799A"/>
    <w:rsid w:val="008C7EA6"/>
    <w:rsid w:val="008D10AE"/>
    <w:rsid w:val="008D1260"/>
    <w:rsid w:val="008D239D"/>
    <w:rsid w:val="008D3200"/>
    <w:rsid w:val="008D393B"/>
    <w:rsid w:val="008D3A73"/>
    <w:rsid w:val="008D3BD7"/>
    <w:rsid w:val="008D46FD"/>
    <w:rsid w:val="008D62DC"/>
    <w:rsid w:val="008D6C1E"/>
    <w:rsid w:val="008D6C8D"/>
    <w:rsid w:val="008E0F0F"/>
    <w:rsid w:val="008E1687"/>
    <w:rsid w:val="008E1B74"/>
    <w:rsid w:val="008E23C1"/>
    <w:rsid w:val="008E2B54"/>
    <w:rsid w:val="008E3071"/>
    <w:rsid w:val="008E3913"/>
    <w:rsid w:val="008E3D89"/>
    <w:rsid w:val="008E4404"/>
    <w:rsid w:val="008E4765"/>
    <w:rsid w:val="008E4823"/>
    <w:rsid w:val="008E4850"/>
    <w:rsid w:val="008E58C7"/>
    <w:rsid w:val="008E5CCE"/>
    <w:rsid w:val="008E5D5E"/>
    <w:rsid w:val="008E6F9C"/>
    <w:rsid w:val="008E7F50"/>
    <w:rsid w:val="008F152E"/>
    <w:rsid w:val="008F202A"/>
    <w:rsid w:val="008F2290"/>
    <w:rsid w:val="008F2BDF"/>
    <w:rsid w:val="008F3044"/>
    <w:rsid w:val="008F37AD"/>
    <w:rsid w:val="008F382E"/>
    <w:rsid w:val="008F42D4"/>
    <w:rsid w:val="008F48BD"/>
    <w:rsid w:val="008F4D0D"/>
    <w:rsid w:val="008F5021"/>
    <w:rsid w:val="008F73EA"/>
    <w:rsid w:val="00900036"/>
    <w:rsid w:val="009003AE"/>
    <w:rsid w:val="009021DD"/>
    <w:rsid w:val="00902BD1"/>
    <w:rsid w:val="00902E2E"/>
    <w:rsid w:val="009031A9"/>
    <w:rsid w:val="00903847"/>
    <w:rsid w:val="009046C9"/>
    <w:rsid w:val="00904BBD"/>
    <w:rsid w:val="00904E13"/>
    <w:rsid w:val="00904EA7"/>
    <w:rsid w:val="0090549B"/>
    <w:rsid w:val="00905603"/>
    <w:rsid w:val="0090611F"/>
    <w:rsid w:val="009063F4"/>
    <w:rsid w:val="009064F1"/>
    <w:rsid w:val="0090707D"/>
    <w:rsid w:val="009105BE"/>
    <w:rsid w:val="00911D14"/>
    <w:rsid w:val="009122F0"/>
    <w:rsid w:val="00912570"/>
    <w:rsid w:val="00913375"/>
    <w:rsid w:val="00913B99"/>
    <w:rsid w:val="00913E8D"/>
    <w:rsid w:val="00914053"/>
    <w:rsid w:val="00915219"/>
    <w:rsid w:val="00915596"/>
    <w:rsid w:val="00915BBA"/>
    <w:rsid w:val="00916BDC"/>
    <w:rsid w:val="00916F62"/>
    <w:rsid w:val="009170E0"/>
    <w:rsid w:val="00917693"/>
    <w:rsid w:val="0092064D"/>
    <w:rsid w:val="00920D8E"/>
    <w:rsid w:val="00920F91"/>
    <w:rsid w:val="0092100A"/>
    <w:rsid w:val="00921012"/>
    <w:rsid w:val="00921526"/>
    <w:rsid w:val="00921CF9"/>
    <w:rsid w:val="00922547"/>
    <w:rsid w:val="00922D9A"/>
    <w:rsid w:val="0092470B"/>
    <w:rsid w:val="00924A32"/>
    <w:rsid w:val="0092510D"/>
    <w:rsid w:val="00925573"/>
    <w:rsid w:val="00926D98"/>
    <w:rsid w:val="00926DD5"/>
    <w:rsid w:val="009271A1"/>
    <w:rsid w:val="00927882"/>
    <w:rsid w:val="00927F66"/>
    <w:rsid w:val="009305F0"/>
    <w:rsid w:val="00930BF7"/>
    <w:rsid w:val="00930C3C"/>
    <w:rsid w:val="0093104B"/>
    <w:rsid w:val="00931335"/>
    <w:rsid w:val="009313FF"/>
    <w:rsid w:val="00931EB1"/>
    <w:rsid w:val="00932389"/>
    <w:rsid w:val="00932A61"/>
    <w:rsid w:val="00932A94"/>
    <w:rsid w:val="00932B30"/>
    <w:rsid w:val="0093350E"/>
    <w:rsid w:val="009339B5"/>
    <w:rsid w:val="00934241"/>
    <w:rsid w:val="00934296"/>
    <w:rsid w:val="009344B9"/>
    <w:rsid w:val="00934A74"/>
    <w:rsid w:val="009351B3"/>
    <w:rsid w:val="00935519"/>
    <w:rsid w:val="009359FC"/>
    <w:rsid w:val="00935BB6"/>
    <w:rsid w:val="0093624A"/>
    <w:rsid w:val="00936317"/>
    <w:rsid w:val="009369FE"/>
    <w:rsid w:val="00937A90"/>
    <w:rsid w:val="00937D8D"/>
    <w:rsid w:val="00940A6E"/>
    <w:rsid w:val="00940A7F"/>
    <w:rsid w:val="009412B1"/>
    <w:rsid w:val="00941AEE"/>
    <w:rsid w:val="00941B53"/>
    <w:rsid w:val="00942059"/>
    <w:rsid w:val="00942EF4"/>
    <w:rsid w:val="00942F1A"/>
    <w:rsid w:val="00943573"/>
    <w:rsid w:val="0094398B"/>
    <w:rsid w:val="00944496"/>
    <w:rsid w:val="00944C9E"/>
    <w:rsid w:val="00944F9F"/>
    <w:rsid w:val="009452CA"/>
    <w:rsid w:val="00946AC6"/>
    <w:rsid w:val="009472D2"/>
    <w:rsid w:val="0095000E"/>
    <w:rsid w:val="00950189"/>
    <w:rsid w:val="009511CF"/>
    <w:rsid w:val="00951384"/>
    <w:rsid w:val="00951855"/>
    <w:rsid w:val="00951B21"/>
    <w:rsid w:val="00952126"/>
    <w:rsid w:val="00952BC2"/>
    <w:rsid w:val="00953BF7"/>
    <w:rsid w:val="009547A5"/>
    <w:rsid w:val="00954996"/>
    <w:rsid w:val="00954DB6"/>
    <w:rsid w:val="00954F86"/>
    <w:rsid w:val="00955029"/>
    <w:rsid w:val="00955530"/>
    <w:rsid w:val="0095613B"/>
    <w:rsid w:val="00956BF8"/>
    <w:rsid w:val="00960A5C"/>
    <w:rsid w:val="0096145B"/>
    <w:rsid w:val="00961845"/>
    <w:rsid w:val="00962CA3"/>
    <w:rsid w:val="00962D84"/>
    <w:rsid w:val="00963A0E"/>
    <w:rsid w:val="00964AB6"/>
    <w:rsid w:val="00964DF8"/>
    <w:rsid w:val="00965079"/>
    <w:rsid w:val="00965C49"/>
    <w:rsid w:val="009668CF"/>
    <w:rsid w:val="00966A97"/>
    <w:rsid w:val="00967CB9"/>
    <w:rsid w:val="00967D41"/>
    <w:rsid w:val="00971B61"/>
    <w:rsid w:val="0097259D"/>
    <w:rsid w:val="00973EAE"/>
    <w:rsid w:val="009744A5"/>
    <w:rsid w:val="009744D4"/>
    <w:rsid w:val="0097480C"/>
    <w:rsid w:val="00974EFC"/>
    <w:rsid w:val="009765CA"/>
    <w:rsid w:val="00977A49"/>
    <w:rsid w:val="00980238"/>
    <w:rsid w:val="00980C31"/>
    <w:rsid w:val="00980E45"/>
    <w:rsid w:val="0098171C"/>
    <w:rsid w:val="00982C68"/>
    <w:rsid w:val="00983DE6"/>
    <w:rsid w:val="0098459A"/>
    <w:rsid w:val="009850CC"/>
    <w:rsid w:val="00985914"/>
    <w:rsid w:val="00985D75"/>
    <w:rsid w:val="00986246"/>
    <w:rsid w:val="009868DD"/>
    <w:rsid w:val="0098714B"/>
    <w:rsid w:val="00990951"/>
    <w:rsid w:val="0099110C"/>
    <w:rsid w:val="009914C5"/>
    <w:rsid w:val="00991502"/>
    <w:rsid w:val="00991F15"/>
    <w:rsid w:val="00993382"/>
    <w:rsid w:val="009937E7"/>
    <w:rsid w:val="0099447D"/>
    <w:rsid w:val="00994786"/>
    <w:rsid w:val="0099555F"/>
    <w:rsid w:val="009955FF"/>
    <w:rsid w:val="00995629"/>
    <w:rsid w:val="00995860"/>
    <w:rsid w:val="00996761"/>
    <w:rsid w:val="009974B6"/>
    <w:rsid w:val="00997B9C"/>
    <w:rsid w:val="00997FE7"/>
    <w:rsid w:val="009A0063"/>
    <w:rsid w:val="009A0472"/>
    <w:rsid w:val="009A070D"/>
    <w:rsid w:val="009A07F0"/>
    <w:rsid w:val="009A13FA"/>
    <w:rsid w:val="009A144A"/>
    <w:rsid w:val="009A17FF"/>
    <w:rsid w:val="009A19FE"/>
    <w:rsid w:val="009A20FD"/>
    <w:rsid w:val="009A224C"/>
    <w:rsid w:val="009A2D38"/>
    <w:rsid w:val="009A2D8A"/>
    <w:rsid w:val="009A2EAD"/>
    <w:rsid w:val="009A3519"/>
    <w:rsid w:val="009A3781"/>
    <w:rsid w:val="009A4BC2"/>
    <w:rsid w:val="009A4E21"/>
    <w:rsid w:val="009A505D"/>
    <w:rsid w:val="009A5603"/>
    <w:rsid w:val="009A5B36"/>
    <w:rsid w:val="009A5F74"/>
    <w:rsid w:val="009A6080"/>
    <w:rsid w:val="009A629D"/>
    <w:rsid w:val="009A6748"/>
    <w:rsid w:val="009A67C2"/>
    <w:rsid w:val="009A6A89"/>
    <w:rsid w:val="009A6C89"/>
    <w:rsid w:val="009A6CF2"/>
    <w:rsid w:val="009A7F6A"/>
    <w:rsid w:val="009B06D1"/>
    <w:rsid w:val="009B0DC8"/>
    <w:rsid w:val="009B11B4"/>
    <w:rsid w:val="009B1B6E"/>
    <w:rsid w:val="009B22AD"/>
    <w:rsid w:val="009B3770"/>
    <w:rsid w:val="009B396E"/>
    <w:rsid w:val="009B3AF4"/>
    <w:rsid w:val="009B3DFF"/>
    <w:rsid w:val="009B54E6"/>
    <w:rsid w:val="009B5A47"/>
    <w:rsid w:val="009B6BE8"/>
    <w:rsid w:val="009B6C52"/>
    <w:rsid w:val="009B7C5D"/>
    <w:rsid w:val="009C0EF8"/>
    <w:rsid w:val="009C0F28"/>
    <w:rsid w:val="009C0F32"/>
    <w:rsid w:val="009C1698"/>
    <w:rsid w:val="009C1C61"/>
    <w:rsid w:val="009C265F"/>
    <w:rsid w:val="009C2E7C"/>
    <w:rsid w:val="009C2EC5"/>
    <w:rsid w:val="009C3133"/>
    <w:rsid w:val="009C322D"/>
    <w:rsid w:val="009C3C59"/>
    <w:rsid w:val="009C4CCB"/>
    <w:rsid w:val="009C51C7"/>
    <w:rsid w:val="009C5AC5"/>
    <w:rsid w:val="009C5BCE"/>
    <w:rsid w:val="009C5FAB"/>
    <w:rsid w:val="009C613F"/>
    <w:rsid w:val="009C7933"/>
    <w:rsid w:val="009C7D5A"/>
    <w:rsid w:val="009D07DD"/>
    <w:rsid w:val="009D0D67"/>
    <w:rsid w:val="009D13B3"/>
    <w:rsid w:val="009D259D"/>
    <w:rsid w:val="009D2C44"/>
    <w:rsid w:val="009D2C55"/>
    <w:rsid w:val="009D2EEA"/>
    <w:rsid w:val="009D4397"/>
    <w:rsid w:val="009D51E4"/>
    <w:rsid w:val="009D55AD"/>
    <w:rsid w:val="009D5C2B"/>
    <w:rsid w:val="009D66A5"/>
    <w:rsid w:val="009D6743"/>
    <w:rsid w:val="009D683C"/>
    <w:rsid w:val="009D6F62"/>
    <w:rsid w:val="009D728E"/>
    <w:rsid w:val="009D74D8"/>
    <w:rsid w:val="009D7C52"/>
    <w:rsid w:val="009E00B6"/>
    <w:rsid w:val="009E133E"/>
    <w:rsid w:val="009E13CB"/>
    <w:rsid w:val="009E161E"/>
    <w:rsid w:val="009E2267"/>
    <w:rsid w:val="009E2BF8"/>
    <w:rsid w:val="009E2DFF"/>
    <w:rsid w:val="009E2E53"/>
    <w:rsid w:val="009E2FD8"/>
    <w:rsid w:val="009E4D36"/>
    <w:rsid w:val="009E4D6E"/>
    <w:rsid w:val="009E5114"/>
    <w:rsid w:val="009E62A3"/>
    <w:rsid w:val="009E6F71"/>
    <w:rsid w:val="009E7032"/>
    <w:rsid w:val="009E7146"/>
    <w:rsid w:val="009E74F8"/>
    <w:rsid w:val="009F0509"/>
    <w:rsid w:val="009F0522"/>
    <w:rsid w:val="009F1B9F"/>
    <w:rsid w:val="009F2282"/>
    <w:rsid w:val="009F24CC"/>
    <w:rsid w:val="009F3A96"/>
    <w:rsid w:val="009F3C43"/>
    <w:rsid w:val="009F4994"/>
    <w:rsid w:val="009F5D32"/>
    <w:rsid w:val="009F649D"/>
    <w:rsid w:val="009F6ADE"/>
    <w:rsid w:val="009F6D27"/>
    <w:rsid w:val="009F7438"/>
    <w:rsid w:val="00A00433"/>
    <w:rsid w:val="00A00571"/>
    <w:rsid w:val="00A00BFF"/>
    <w:rsid w:val="00A00DDD"/>
    <w:rsid w:val="00A01C34"/>
    <w:rsid w:val="00A01FF4"/>
    <w:rsid w:val="00A02A39"/>
    <w:rsid w:val="00A02A54"/>
    <w:rsid w:val="00A0311D"/>
    <w:rsid w:val="00A03132"/>
    <w:rsid w:val="00A044E1"/>
    <w:rsid w:val="00A048BE"/>
    <w:rsid w:val="00A0525B"/>
    <w:rsid w:val="00A05881"/>
    <w:rsid w:val="00A0691F"/>
    <w:rsid w:val="00A072DC"/>
    <w:rsid w:val="00A075BB"/>
    <w:rsid w:val="00A10075"/>
    <w:rsid w:val="00A1096D"/>
    <w:rsid w:val="00A1153F"/>
    <w:rsid w:val="00A1182D"/>
    <w:rsid w:val="00A125E2"/>
    <w:rsid w:val="00A126FF"/>
    <w:rsid w:val="00A12969"/>
    <w:rsid w:val="00A12F60"/>
    <w:rsid w:val="00A132E9"/>
    <w:rsid w:val="00A13654"/>
    <w:rsid w:val="00A14F0E"/>
    <w:rsid w:val="00A14F17"/>
    <w:rsid w:val="00A156FD"/>
    <w:rsid w:val="00A16121"/>
    <w:rsid w:val="00A16186"/>
    <w:rsid w:val="00A161D0"/>
    <w:rsid w:val="00A16B3B"/>
    <w:rsid w:val="00A1734A"/>
    <w:rsid w:val="00A20A2A"/>
    <w:rsid w:val="00A20FBB"/>
    <w:rsid w:val="00A2149C"/>
    <w:rsid w:val="00A2256A"/>
    <w:rsid w:val="00A22D54"/>
    <w:rsid w:val="00A22E99"/>
    <w:rsid w:val="00A230BF"/>
    <w:rsid w:val="00A23897"/>
    <w:rsid w:val="00A24ECC"/>
    <w:rsid w:val="00A25C33"/>
    <w:rsid w:val="00A25DB7"/>
    <w:rsid w:val="00A25DC1"/>
    <w:rsid w:val="00A262F9"/>
    <w:rsid w:val="00A26B27"/>
    <w:rsid w:val="00A2714A"/>
    <w:rsid w:val="00A279CC"/>
    <w:rsid w:val="00A27AAD"/>
    <w:rsid w:val="00A27FCC"/>
    <w:rsid w:val="00A3053E"/>
    <w:rsid w:val="00A31745"/>
    <w:rsid w:val="00A32112"/>
    <w:rsid w:val="00A32886"/>
    <w:rsid w:val="00A32C6E"/>
    <w:rsid w:val="00A32CB9"/>
    <w:rsid w:val="00A3300F"/>
    <w:rsid w:val="00A3496C"/>
    <w:rsid w:val="00A350D6"/>
    <w:rsid w:val="00A3549B"/>
    <w:rsid w:val="00A356B2"/>
    <w:rsid w:val="00A3583F"/>
    <w:rsid w:val="00A369C3"/>
    <w:rsid w:val="00A40028"/>
    <w:rsid w:val="00A403D6"/>
    <w:rsid w:val="00A40B59"/>
    <w:rsid w:val="00A42149"/>
    <w:rsid w:val="00A43FFC"/>
    <w:rsid w:val="00A447AA"/>
    <w:rsid w:val="00A454D9"/>
    <w:rsid w:val="00A4696C"/>
    <w:rsid w:val="00A46AA6"/>
    <w:rsid w:val="00A46E16"/>
    <w:rsid w:val="00A50D9D"/>
    <w:rsid w:val="00A50DED"/>
    <w:rsid w:val="00A51904"/>
    <w:rsid w:val="00A52CA7"/>
    <w:rsid w:val="00A52F0C"/>
    <w:rsid w:val="00A53000"/>
    <w:rsid w:val="00A53392"/>
    <w:rsid w:val="00A53653"/>
    <w:rsid w:val="00A53F0D"/>
    <w:rsid w:val="00A5415D"/>
    <w:rsid w:val="00A545C6"/>
    <w:rsid w:val="00A54893"/>
    <w:rsid w:val="00A54CF7"/>
    <w:rsid w:val="00A55041"/>
    <w:rsid w:val="00A56189"/>
    <w:rsid w:val="00A568BE"/>
    <w:rsid w:val="00A56901"/>
    <w:rsid w:val="00A56BA8"/>
    <w:rsid w:val="00A576C4"/>
    <w:rsid w:val="00A60A2F"/>
    <w:rsid w:val="00A61EFF"/>
    <w:rsid w:val="00A6249D"/>
    <w:rsid w:val="00A6387C"/>
    <w:rsid w:val="00A63AA9"/>
    <w:rsid w:val="00A643E4"/>
    <w:rsid w:val="00A647E7"/>
    <w:rsid w:val="00A64DFC"/>
    <w:rsid w:val="00A651DA"/>
    <w:rsid w:val="00A657B9"/>
    <w:rsid w:val="00A65B01"/>
    <w:rsid w:val="00A65BFF"/>
    <w:rsid w:val="00A665C4"/>
    <w:rsid w:val="00A66C36"/>
    <w:rsid w:val="00A66D86"/>
    <w:rsid w:val="00A66EE9"/>
    <w:rsid w:val="00A671B6"/>
    <w:rsid w:val="00A70360"/>
    <w:rsid w:val="00A72445"/>
    <w:rsid w:val="00A7326D"/>
    <w:rsid w:val="00A73CFB"/>
    <w:rsid w:val="00A74226"/>
    <w:rsid w:val="00A74641"/>
    <w:rsid w:val="00A7573F"/>
    <w:rsid w:val="00A75A13"/>
    <w:rsid w:val="00A75F87"/>
    <w:rsid w:val="00A76194"/>
    <w:rsid w:val="00A763C3"/>
    <w:rsid w:val="00A775E6"/>
    <w:rsid w:val="00A77CC6"/>
    <w:rsid w:val="00A80488"/>
    <w:rsid w:val="00A80643"/>
    <w:rsid w:val="00A80BDD"/>
    <w:rsid w:val="00A818AA"/>
    <w:rsid w:val="00A819A7"/>
    <w:rsid w:val="00A8305B"/>
    <w:rsid w:val="00A841AE"/>
    <w:rsid w:val="00A846F0"/>
    <w:rsid w:val="00A84EF0"/>
    <w:rsid w:val="00A85171"/>
    <w:rsid w:val="00A85D2D"/>
    <w:rsid w:val="00A86F6C"/>
    <w:rsid w:val="00A87163"/>
    <w:rsid w:val="00A87618"/>
    <w:rsid w:val="00A87AD7"/>
    <w:rsid w:val="00A87C3A"/>
    <w:rsid w:val="00A87FE9"/>
    <w:rsid w:val="00A91034"/>
    <w:rsid w:val="00A91D1C"/>
    <w:rsid w:val="00A9231A"/>
    <w:rsid w:val="00A936AD"/>
    <w:rsid w:val="00A942F1"/>
    <w:rsid w:val="00A944CD"/>
    <w:rsid w:val="00A94CDB"/>
    <w:rsid w:val="00A94F60"/>
    <w:rsid w:val="00A9500E"/>
    <w:rsid w:val="00A95592"/>
    <w:rsid w:val="00A95B5F"/>
    <w:rsid w:val="00A95D8B"/>
    <w:rsid w:val="00A9685F"/>
    <w:rsid w:val="00AA0695"/>
    <w:rsid w:val="00AA0E6B"/>
    <w:rsid w:val="00AA1AC1"/>
    <w:rsid w:val="00AA1ADE"/>
    <w:rsid w:val="00AA1C18"/>
    <w:rsid w:val="00AA21A7"/>
    <w:rsid w:val="00AA2BC1"/>
    <w:rsid w:val="00AA2FDB"/>
    <w:rsid w:val="00AA4B65"/>
    <w:rsid w:val="00AA4FAA"/>
    <w:rsid w:val="00AA5F5C"/>
    <w:rsid w:val="00AA65B3"/>
    <w:rsid w:val="00AA7338"/>
    <w:rsid w:val="00AB0AF2"/>
    <w:rsid w:val="00AB15C4"/>
    <w:rsid w:val="00AB1737"/>
    <w:rsid w:val="00AB22BD"/>
    <w:rsid w:val="00AB2AA3"/>
    <w:rsid w:val="00AB51B9"/>
    <w:rsid w:val="00AB54FB"/>
    <w:rsid w:val="00AB58F2"/>
    <w:rsid w:val="00AB6050"/>
    <w:rsid w:val="00AB61D3"/>
    <w:rsid w:val="00AB66F7"/>
    <w:rsid w:val="00AB7718"/>
    <w:rsid w:val="00AB77EE"/>
    <w:rsid w:val="00AB7C2A"/>
    <w:rsid w:val="00AC0035"/>
    <w:rsid w:val="00AC0270"/>
    <w:rsid w:val="00AC2207"/>
    <w:rsid w:val="00AC23D4"/>
    <w:rsid w:val="00AC348A"/>
    <w:rsid w:val="00AC3B3F"/>
    <w:rsid w:val="00AC3EA3"/>
    <w:rsid w:val="00AC404D"/>
    <w:rsid w:val="00AC540D"/>
    <w:rsid w:val="00AC575F"/>
    <w:rsid w:val="00AC59C2"/>
    <w:rsid w:val="00AC703E"/>
    <w:rsid w:val="00AC73E2"/>
    <w:rsid w:val="00AC792D"/>
    <w:rsid w:val="00AC7EBC"/>
    <w:rsid w:val="00AD0356"/>
    <w:rsid w:val="00AD06B8"/>
    <w:rsid w:val="00AD2F90"/>
    <w:rsid w:val="00AD34A2"/>
    <w:rsid w:val="00AD55A0"/>
    <w:rsid w:val="00AD63B7"/>
    <w:rsid w:val="00AD75F3"/>
    <w:rsid w:val="00AD793D"/>
    <w:rsid w:val="00AE13CA"/>
    <w:rsid w:val="00AE13E4"/>
    <w:rsid w:val="00AE1B23"/>
    <w:rsid w:val="00AE1D48"/>
    <w:rsid w:val="00AE2544"/>
    <w:rsid w:val="00AE25AE"/>
    <w:rsid w:val="00AE2990"/>
    <w:rsid w:val="00AE2CE2"/>
    <w:rsid w:val="00AE2F63"/>
    <w:rsid w:val="00AE3315"/>
    <w:rsid w:val="00AE37CB"/>
    <w:rsid w:val="00AE3DD6"/>
    <w:rsid w:val="00AE3EBC"/>
    <w:rsid w:val="00AE42F1"/>
    <w:rsid w:val="00AE505A"/>
    <w:rsid w:val="00AE5122"/>
    <w:rsid w:val="00AE5886"/>
    <w:rsid w:val="00AE65D8"/>
    <w:rsid w:val="00AE6AA5"/>
    <w:rsid w:val="00AE6D3C"/>
    <w:rsid w:val="00AE6F6F"/>
    <w:rsid w:val="00AE70B1"/>
    <w:rsid w:val="00AF12CE"/>
    <w:rsid w:val="00AF18F5"/>
    <w:rsid w:val="00AF2DE9"/>
    <w:rsid w:val="00AF2FAE"/>
    <w:rsid w:val="00AF3695"/>
    <w:rsid w:val="00AF4340"/>
    <w:rsid w:val="00AF4E4F"/>
    <w:rsid w:val="00AF5174"/>
    <w:rsid w:val="00AF5211"/>
    <w:rsid w:val="00AF6CB0"/>
    <w:rsid w:val="00B002F7"/>
    <w:rsid w:val="00B00339"/>
    <w:rsid w:val="00B004A1"/>
    <w:rsid w:val="00B00AE6"/>
    <w:rsid w:val="00B0268C"/>
    <w:rsid w:val="00B0491C"/>
    <w:rsid w:val="00B04C49"/>
    <w:rsid w:val="00B04F97"/>
    <w:rsid w:val="00B0557D"/>
    <w:rsid w:val="00B0564E"/>
    <w:rsid w:val="00B0688A"/>
    <w:rsid w:val="00B0712C"/>
    <w:rsid w:val="00B07431"/>
    <w:rsid w:val="00B075BB"/>
    <w:rsid w:val="00B11586"/>
    <w:rsid w:val="00B122C7"/>
    <w:rsid w:val="00B12A75"/>
    <w:rsid w:val="00B131A3"/>
    <w:rsid w:val="00B139ED"/>
    <w:rsid w:val="00B13E29"/>
    <w:rsid w:val="00B14155"/>
    <w:rsid w:val="00B1474E"/>
    <w:rsid w:val="00B147ED"/>
    <w:rsid w:val="00B14878"/>
    <w:rsid w:val="00B15D6B"/>
    <w:rsid w:val="00B15F30"/>
    <w:rsid w:val="00B16AAF"/>
    <w:rsid w:val="00B16CF8"/>
    <w:rsid w:val="00B174CC"/>
    <w:rsid w:val="00B21166"/>
    <w:rsid w:val="00B2290F"/>
    <w:rsid w:val="00B23ED6"/>
    <w:rsid w:val="00B2433A"/>
    <w:rsid w:val="00B2581E"/>
    <w:rsid w:val="00B25E5D"/>
    <w:rsid w:val="00B275B6"/>
    <w:rsid w:val="00B27AD7"/>
    <w:rsid w:val="00B27CA6"/>
    <w:rsid w:val="00B30035"/>
    <w:rsid w:val="00B30989"/>
    <w:rsid w:val="00B31285"/>
    <w:rsid w:val="00B312B3"/>
    <w:rsid w:val="00B313E9"/>
    <w:rsid w:val="00B31454"/>
    <w:rsid w:val="00B31B63"/>
    <w:rsid w:val="00B321E6"/>
    <w:rsid w:val="00B32964"/>
    <w:rsid w:val="00B32E3E"/>
    <w:rsid w:val="00B3303F"/>
    <w:rsid w:val="00B3415D"/>
    <w:rsid w:val="00B35393"/>
    <w:rsid w:val="00B35501"/>
    <w:rsid w:val="00B35591"/>
    <w:rsid w:val="00B3561B"/>
    <w:rsid w:val="00B35E53"/>
    <w:rsid w:val="00B37D5E"/>
    <w:rsid w:val="00B409C3"/>
    <w:rsid w:val="00B40C35"/>
    <w:rsid w:val="00B41F25"/>
    <w:rsid w:val="00B4249A"/>
    <w:rsid w:val="00B427B7"/>
    <w:rsid w:val="00B430F8"/>
    <w:rsid w:val="00B43973"/>
    <w:rsid w:val="00B43A26"/>
    <w:rsid w:val="00B43C9B"/>
    <w:rsid w:val="00B44128"/>
    <w:rsid w:val="00B44CAC"/>
    <w:rsid w:val="00B450F5"/>
    <w:rsid w:val="00B4563F"/>
    <w:rsid w:val="00B45ACD"/>
    <w:rsid w:val="00B45BC7"/>
    <w:rsid w:val="00B4644E"/>
    <w:rsid w:val="00B46CD6"/>
    <w:rsid w:val="00B46DED"/>
    <w:rsid w:val="00B47582"/>
    <w:rsid w:val="00B47BCA"/>
    <w:rsid w:val="00B50CAC"/>
    <w:rsid w:val="00B5197D"/>
    <w:rsid w:val="00B51B8E"/>
    <w:rsid w:val="00B5307D"/>
    <w:rsid w:val="00B54599"/>
    <w:rsid w:val="00B54641"/>
    <w:rsid w:val="00B5476F"/>
    <w:rsid w:val="00B552CE"/>
    <w:rsid w:val="00B55899"/>
    <w:rsid w:val="00B565A7"/>
    <w:rsid w:val="00B56A14"/>
    <w:rsid w:val="00B56B6D"/>
    <w:rsid w:val="00B56E48"/>
    <w:rsid w:val="00B577C6"/>
    <w:rsid w:val="00B60B4F"/>
    <w:rsid w:val="00B6218A"/>
    <w:rsid w:val="00B621C5"/>
    <w:rsid w:val="00B6243B"/>
    <w:rsid w:val="00B62EC4"/>
    <w:rsid w:val="00B64BB1"/>
    <w:rsid w:val="00B657B8"/>
    <w:rsid w:val="00B660F2"/>
    <w:rsid w:val="00B67146"/>
    <w:rsid w:val="00B700F8"/>
    <w:rsid w:val="00B70594"/>
    <w:rsid w:val="00B70E2A"/>
    <w:rsid w:val="00B715BE"/>
    <w:rsid w:val="00B71AD2"/>
    <w:rsid w:val="00B725FC"/>
    <w:rsid w:val="00B7268E"/>
    <w:rsid w:val="00B72ED3"/>
    <w:rsid w:val="00B731DE"/>
    <w:rsid w:val="00B732A7"/>
    <w:rsid w:val="00B748CB"/>
    <w:rsid w:val="00B752D9"/>
    <w:rsid w:val="00B75BAB"/>
    <w:rsid w:val="00B76939"/>
    <w:rsid w:val="00B802D9"/>
    <w:rsid w:val="00B80841"/>
    <w:rsid w:val="00B817C9"/>
    <w:rsid w:val="00B81D1E"/>
    <w:rsid w:val="00B821D7"/>
    <w:rsid w:val="00B8238E"/>
    <w:rsid w:val="00B82993"/>
    <w:rsid w:val="00B84920"/>
    <w:rsid w:val="00B8500A"/>
    <w:rsid w:val="00B8556A"/>
    <w:rsid w:val="00B85A69"/>
    <w:rsid w:val="00B8652C"/>
    <w:rsid w:val="00B8671F"/>
    <w:rsid w:val="00B87084"/>
    <w:rsid w:val="00B9098F"/>
    <w:rsid w:val="00B91B8D"/>
    <w:rsid w:val="00B922D7"/>
    <w:rsid w:val="00B92559"/>
    <w:rsid w:val="00B925E2"/>
    <w:rsid w:val="00B93F6C"/>
    <w:rsid w:val="00B945CE"/>
    <w:rsid w:val="00B95B60"/>
    <w:rsid w:val="00B95F26"/>
    <w:rsid w:val="00B964CA"/>
    <w:rsid w:val="00BA11CB"/>
    <w:rsid w:val="00BA13ED"/>
    <w:rsid w:val="00BA1A48"/>
    <w:rsid w:val="00BA1DAC"/>
    <w:rsid w:val="00BA2593"/>
    <w:rsid w:val="00BA286D"/>
    <w:rsid w:val="00BA327E"/>
    <w:rsid w:val="00BA33B4"/>
    <w:rsid w:val="00BA4603"/>
    <w:rsid w:val="00BA49C4"/>
    <w:rsid w:val="00BA4B9F"/>
    <w:rsid w:val="00BA4E13"/>
    <w:rsid w:val="00BA6250"/>
    <w:rsid w:val="00BA6715"/>
    <w:rsid w:val="00BA6D2D"/>
    <w:rsid w:val="00BB0F3C"/>
    <w:rsid w:val="00BB1041"/>
    <w:rsid w:val="00BB10B6"/>
    <w:rsid w:val="00BB11EE"/>
    <w:rsid w:val="00BB1665"/>
    <w:rsid w:val="00BB1F93"/>
    <w:rsid w:val="00BB258E"/>
    <w:rsid w:val="00BB2B49"/>
    <w:rsid w:val="00BB347D"/>
    <w:rsid w:val="00BB3684"/>
    <w:rsid w:val="00BB4012"/>
    <w:rsid w:val="00BB46FF"/>
    <w:rsid w:val="00BB5436"/>
    <w:rsid w:val="00BB5B1D"/>
    <w:rsid w:val="00BB5EB6"/>
    <w:rsid w:val="00BB6424"/>
    <w:rsid w:val="00BB6CB4"/>
    <w:rsid w:val="00BB7757"/>
    <w:rsid w:val="00BC00E5"/>
    <w:rsid w:val="00BC0EEA"/>
    <w:rsid w:val="00BC1701"/>
    <w:rsid w:val="00BC44ED"/>
    <w:rsid w:val="00BC4958"/>
    <w:rsid w:val="00BC4CC1"/>
    <w:rsid w:val="00BC5108"/>
    <w:rsid w:val="00BC5266"/>
    <w:rsid w:val="00BC52F7"/>
    <w:rsid w:val="00BC5FF1"/>
    <w:rsid w:val="00BC6661"/>
    <w:rsid w:val="00BD0084"/>
    <w:rsid w:val="00BD161E"/>
    <w:rsid w:val="00BD21D1"/>
    <w:rsid w:val="00BD35E4"/>
    <w:rsid w:val="00BD381E"/>
    <w:rsid w:val="00BD3834"/>
    <w:rsid w:val="00BD5749"/>
    <w:rsid w:val="00BD5845"/>
    <w:rsid w:val="00BD610D"/>
    <w:rsid w:val="00BD7312"/>
    <w:rsid w:val="00BD743B"/>
    <w:rsid w:val="00BD7B3C"/>
    <w:rsid w:val="00BE07C0"/>
    <w:rsid w:val="00BE11C2"/>
    <w:rsid w:val="00BE1300"/>
    <w:rsid w:val="00BE16B6"/>
    <w:rsid w:val="00BE1E5F"/>
    <w:rsid w:val="00BE1F7C"/>
    <w:rsid w:val="00BE2897"/>
    <w:rsid w:val="00BE2BE0"/>
    <w:rsid w:val="00BE2E6F"/>
    <w:rsid w:val="00BE2F42"/>
    <w:rsid w:val="00BE35BD"/>
    <w:rsid w:val="00BE3A3E"/>
    <w:rsid w:val="00BE5090"/>
    <w:rsid w:val="00BE5620"/>
    <w:rsid w:val="00BE56D6"/>
    <w:rsid w:val="00BE6955"/>
    <w:rsid w:val="00BE6DF0"/>
    <w:rsid w:val="00BE757A"/>
    <w:rsid w:val="00BF027A"/>
    <w:rsid w:val="00BF0BE4"/>
    <w:rsid w:val="00BF23C4"/>
    <w:rsid w:val="00BF3510"/>
    <w:rsid w:val="00BF453A"/>
    <w:rsid w:val="00BF4B0B"/>
    <w:rsid w:val="00BF5A89"/>
    <w:rsid w:val="00BF6837"/>
    <w:rsid w:val="00BF68EA"/>
    <w:rsid w:val="00BF6AE0"/>
    <w:rsid w:val="00BF720B"/>
    <w:rsid w:val="00BF749E"/>
    <w:rsid w:val="00BF7979"/>
    <w:rsid w:val="00C0060E"/>
    <w:rsid w:val="00C00DC6"/>
    <w:rsid w:val="00C00EA7"/>
    <w:rsid w:val="00C012A3"/>
    <w:rsid w:val="00C012BF"/>
    <w:rsid w:val="00C01659"/>
    <w:rsid w:val="00C01E88"/>
    <w:rsid w:val="00C02290"/>
    <w:rsid w:val="00C02576"/>
    <w:rsid w:val="00C04E7C"/>
    <w:rsid w:val="00C0512E"/>
    <w:rsid w:val="00C059C6"/>
    <w:rsid w:val="00C060E0"/>
    <w:rsid w:val="00C06161"/>
    <w:rsid w:val="00C06189"/>
    <w:rsid w:val="00C06407"/>
    <w:rsid w:val="00C07181"/>
    <w:rsid w:val="00C10557"/>
    <w:rsid w:val="00C10E72"/>
    <w:rsid w:val="00C112FD"/>
    <w:rsid w:val="00C11A50"/>
    <w:rsid w:val="00C12644"/>
    <w:rsid w:val="00C13391"/>
    <w:rsid w:val="00C140FE"/>
    <w:rsid w:val="00C14F5C"/>
    <w:rsid w:val="00C154B2"/>
    <w:rsid w:val="00C158A4"/>
    <w:rsid w:val="00C15D92"/>
    <w:rsid w:val="00C15E02"/>
    <w:rsid w:val="00C171C6"/>
    <w:rsid w:val="00C17765"/>
    <w:rsid w:val="00C17BA0"/>
    <w:rsid w:val="00C17D40"/>
    <w:rsid w:val="00C20448"/>
    <w:rsid w:val="00C20CA1"/>
    <w:rsid w:val="00C2239F"/>
    <w:rsid w:val="00C226FA"/>
    <w:rsid w:val="00C239CC"/>
    <w:rsid w:val="00C24979"/>
    <w:rsid w:val="00C25EE9"/>
    <w:rsid w:val="00C25FB6"/>
    <w:rsid w:val="00C26176"/>
    <w:rsid w:val="00C26454"/>
    <w:rsid w:val="00C27E63"/>
    <w:rsid w:val="00C27F45"/>
    <w:rsid w:val="00C3021E"/>
    <w:rsid w:val="00C31655"/>
    <w:rsid w:val="00C31E53"/>
    <w:rsid w:val="00C335A5"/>
    <w:rsid w:val="00C3475E"/>
    <w:rsid w:val="00C34C52"/>
    <w:rsid w:val="00C364D3"/>
    <w:rsid w:val="00C36A76"/>
    <w:rsid w:val="00C36BCF"/>
    <w:rsid w:val="00C36D19"/>
    <w:rsid w:val="00C36E68"/>
    <w:rsid w:val="00C375C4"/>
    <w:rsid w:val="00C37775"/>
    <w:rsid w:val="00C3792C"/>
    <w:rsid w:val="00C40B3D"/>
    <w:rsid w:val="00C41607"/>
    <w:rsid w:val="00C4189E"/>
    <w:rsid w:val="00C41B82"/>
    <w:rsid w:val="00C42717"/>
    <w:rsid w:val="00C43023"/>
    <w:rsid w:val="00C4304E"/>
    <w:rsid w:val="00C43311"/>
    <w:rsid w:val="00C43EBF"/>
    <w:rsid w:val="00C442B0"/>
    <w:rsid w:val="00C44FF7"/>
    <w:rsid w:val="00C45524"/>
    <w:rsid w:val="00C45BE3"/>
    <w:rsid w:val="00C462E4"/>
    <w:rsid w:val="00C46874"/>
    <w:rsid w:val="00C46AC3"/>
    <w:rsid w:val="00C46C2F"/>
    <w:rsid w:val="00C479ED"/>
    <w:rsid w:val="00C47F82"/>
    <w:rsid w:val="00C500B3"/>
    <w:rsid w:val="00C502CF"/>
    <w:rsid w:val="00C50B64"/>
    <w:rsid w:val="00C52760"/>
    <w:rsid w:val="00C52A7B"/>
    <w:rsid w:val="00C52AD1"/>
    <w:rsid w:val="00C53394"/>
    <w:rsid w:val="00C536FF"/>
    <w:rsid w:val="00C537B5"/>
    <w:rsid w:val="00C54516"/>
    <w:rsid w:val="00C5493C"/>
    <w:rsid w:val="00C55148"/>
    <w:rsid w:val="00C5549C"/>
    <w:rsid w:val="00C5558E"/>
    <w:rsid w:val="00C556D6"/>
    <w:rsid w:val="00C56BEF"/>
    <w:rsid w:val="00C57204"/>
    <w:rsid w:val="00C5747E"/>
    <w:rsid w:val="00C576B5"/>
    <w:rsid w:val="00C57779"/>
    <w:rsid w:val="00C57EC6"/>
    <w:rsid w:val="00C60996"/>
    <w:rsid w:val="00C60F8A"/>
    <w:rsid w:val="00C631DE"/>
    <w:rsid w:val="00C6324C"/>
    <w:rsid w:val="00C636AE"/>
    <w:rsid w:val="00C63C54"/>
    <w:rsid w:val="00C64663"/>
    <w:rsid w:val="00C65D54"/>
    <w:rsid w:val="00C664B2"/>
    <w:rsid w:val="00C6668D"/>
    <w:rsid w:val="00C668B5"/>
    <w:rsid w:val="00C673D3"/>
    <w:rsid w:val="00C674C5"/>
    <w:rsid w:val="00C679AA"/>
    <w:rsid w:val="00C67EA2"/>
    <w:rsid w:val="00C705E7"/>
    <w:rsid w:val="00C71801"/>
    <w:rsid w:val="00C72019"/>
    <w:rsid w:val="00C724CF"/>
    <w:rsid w:val="00C73412"/>
    <w:rsid w:val="00C736BD"/>
    <w:rsid w:val="00C73C09"/>
    <w:rsid w:val="00C74423"/>
    <w:rsid w:val="00C7521D"/>
    <w:rsid w:val="00C753C7"/>
    <w:rsid w:val="00C75972"/>
    <w:rsid w:val="00C82792"/>
    <w:rsid w:val="00C828A6"/>
    <w:rsid w:val="00C82F54"/>
    <w:rsid w:val="00C8361E"/>
    <w:rsid w:val="00C83AC8"/>
    <w:rsid w:val="00C83BF2"/>
    <w:rsid w:val="00C83DAD"/>
    <w:rsid w:val="00C8443A"/>
    <w:rsid w:val="00C844F1"/>
    <w:rsid w:val="00C855C0"/>
    <w:rsid w:val="00C85ADC"/>
    <w:rsid w:val="00C86330"/>
    <w:rsid w:val="00C86612"/>
    <w:rsid w:val="00C86750"/>
    <w:rsid w:val="00C86CB0"/>
    <w:rsid w:val="00C9155A"/>
    <w:rsid w:val="00C92470"/>
    <w:rsid w:val="00C92C69"/>
    <w:rsid w:val="00C933FB"/>
    <w:rsid w:val="00C936AE"/>
    <w:rsid w:val="00C93E6B"/>
    <w:rsid w:val="00C93EEE"/>
    <w:rsid w:val="00C948FD"/>
    <w:rsid w:val="00C94C3B"/>
    <w:rsid w:val="00C9516B"/>
    <w:rsid w:val="00C95B82"/>
    <w:rsid w:val="00C97B77"/>
    <w:rsid w:val="00CA0781"/>
    <w:rsid w:val="00CA0BDD"/>
    <w:rsid w:val="00CA1290"/>
    <w:rsid w:val="00CA15E5"/>
    <w:rsid w:val="00CA1F51"/>
    <w:rsid w:val="00CA2776"/>
    <w:rsid w:val="00CA366E"/>
    <w:rsid w:val="00CA3912"/>
    <w:rsid w:val="00CA3F10"/>
    <w:rsid w:val="00CA4155"/>
    <w:rsid w:val="00CA4206"/>
    <w:rsid w:val="00CA4F02"/>
    <w:rsid w:val="00CA507D"/>
    <w:rsid w:val="00CA544E"/>
    <w:rsid w:val="00CA5777"/>
    <w:rsid w:val="00CA5854"/>
    <w:rsid w:val="00CA6265"/>
    <w:rsid w:val="00CA63F9"/>
    <w:rsid w:val="00CA6438"/>
    <w:rsid w:val="00CA6E9E"/>
    <w:rsid w:val="00CA761E"/>
    <w:rsid w:val="00CA7A4E"/>
    <w:rsid w:val="00CA7DD2"/>
    <w:rsid w:val="00CB00CC"/>
    <w:rsid w:val="00CB028A"/>
    <w:rsid w:val="00CB1739"/>
    <w:rsid w:val="00CB24C4"/>
    <w:rsid w:val="00CB25C4"/>
    <w:rsid w:val="00CB275A"/>
    <w:rsid w:val="00CB3B76"/>
    <w:rsid w:val="00CB3BC3"/>
    <w:rsid w:val="00CB4160"/>
    <w:rsid w:val="00CB43D5"/>
    <w:rsid w:val="00CB4B04"/>
    <w:rsid w:val="00CB4F27"/>
    <w:rsid w:val="00CB5E4A"/>
    <w:rsid w:val="00CB64A8"/>
    <w:rsid w:val="00CB6583"/>
    <w:rsid w:val="00CB6962"/>
    <w:rsid w:val="00CB7093"/>
    <w:rsid w:val="00CB7671"/>
    <w:rsid w:val="00CB7794"/>
    <w:rsid w:val="00CB780A"/>
    <w:rsid w:val="00CC0D56"/>
    <w:rsid w:val="00CC13CD"/>
    <w:rsid w:val="00CC2883"/>
    <w:rsid w:val="00CC2E5D"/>
    <w:rsid w:val="00CC310F"/>
    <w:rsid w:val="00CC33D4"/>
    <w:rsid w:val="00CC35E9"/>
    <w:rsid w:val="00CC39F1"/>
    <w:rsid w:val="00CC43C9"/>
    <w:rsid w:val="00CC4974"/>
    <w:rsid w:val="00CC4DB4"/>
    <w:rsid w:val="00CC500B"/>
    <w:rsid w:val="00CC56A4"/>
    <w:rsid w:val="00CC59B5"/>
    <w:rsid w:val="00CC5E86"/>
    <w:rsid w:val="00CC654B"/>
    <w:rsid w:val="00CC754D"/>
    <w:rsid w:val="00CC76F9"/>
    <w:rsid w:val="00CD066B"/>
    <w:rsid w:val="00CD06C4"/>
    <w:rsid w:val="00CD0FCE"/>
    <w:rsid w:val="00CD153C"/>
    <w:rsid w:val="00CD1A64"/>
    <w:rsid w:val="00CD234C"/>
    <w:rsid w:val="00CD3110"/>
    <w:rsid w:val="00CD356C"/>
    <w:rsid w:val="00CD35E2"/>
    <w:rsid w:val="00CD36C8"/>
    <w:rsid w:val="00CD3D07"/>
    <w:rsid w:val="00CD414C"/>
    <w:rsid w:val="00CD4556"/>
    <w:rsid w:val="00CD46E2"/>
    <w:rsid w:val="00CD560A"/>
    <w:rsid w:val="00CD75DF"/>
    <w:rsid w:val="00CD76DD"/>
    <w:rsid w:val="00CD7FEB"/>
    <w:rsid w:val="00CE148B"/>
    <w:rsid w:val="00CE22C8"/>
    <w:rsid w:val="00CE395E"/>
    <w:rsid w:val="00CE3F98"/>
    <w:rsid w:val="00CE4516"/>
    <w:rsid w:val="00CE4980"/>
    <w:rsid w:val="00CE7253"/>
    <w:rsid w:val="00CF0D0E"/>
    <w:rsid w:val="00CF1A2A"/>
    <w:rsid w:val="00CF1CFA"/>
    <w:rsid w:val="00CF2430"/>
    <w:rsid w:val="00CF3071"/>
    <w:rsid w:val="00CF4B87"/>
    <w:rsid w:val="00CF6D65"/>
    <w:rsid w:val="00CF7153"/>
    <w:rsid w:val="00CF736E"/>
    <w:rsid w:val="00D004E6"/>
    <w:rsid w:val="00D00D0B"/>
    <w:rsid w:val="00D018A1"/>
    <w:rsid w:val="00D04B69"/>
    <w:rsid w:val="00D04D85"/>
    <w:rsid w:val="00D05386"/>
    <w:rsid w:val="00D05BEF"/>
    <w:rsid w:val="00D068D4"/>
    <w:rsid w:val="00D06AA8"/>
    <w:rsid w:val="00D06AEE"/>
    <w:rsid w:val="00D06FDC"/>
    <w:rsid w:val="00D078E1"/>
    <w:rsid w:val="00D10855"/>
    <w:rsid w:val="00D10C4E"/>
    <w:rsid w:val="00D11368"/>
    <w:rsid w:val="00D11963"/>
    <w:rsid w:val="00D11ADA"/>
    <w:rsid w:val="00D11D29"/>
    <w:rsid w:val="00D11DF0"/>
    <w:rsid w:val="00D12FF0"/>
    <w:rsid w:val="00D13106"/>
    <w:rsid w:val="00D13A71"/>
    <w:rsid w:val="00D1404B"/>
    <w:rsid w:val="00D14915"/>
    <w:rsid w:val="00D14DAD"/>
    <w:rsid w:val="00D15179"/>
    <w:rsid w:val="00D16273"/>
    <w:rsid w:val="00D2029C"/>
    <w:rsid w:val="00D20779"/>
    <w:rsid w:val="00D20D2E"/>
    <w:rsid w:val="00D224A2"/>
    <w:rsid w:val="00D2281A"/>
    <w:rsid w:val="00D2337F"/>
    <w:rsid w:val="00D23C5D"/>
    <w:rsid w:val="00D25076"/>
    <w:rsid w:val="00D253F2"/>
    <w:rsid w:val="00D2595D"/>
    <w:rsid w:val="00D265C7"/>
    <w:rsid w:val="00D26755"/>
    <w:rsid w:val="00D26903"/>
    <w:rsid w:val="00D27B36"/>
    <w:rsid w:val="00D302CD"/>
    <w:rsid w:val="00D309E4"/>
    <w:rsid w:val="00D30B37"/>
    <w:rsid w:val="00D30F6A"/>
    <w:rsid w:val="00D3103A"/>
    <w:rsid w:val="00D32747"/>
    <w:rsid w:val="00D3378F"/>
    <w:rsid w:val="00D34700"/>
    <w:rsid w:val="00D34ADF"/>
    <w:rsid w:val="00D35553"/>
    <w:rsid w:val="00D35739"/>
    <w:rsid w:val="00D35F5F"/>
    <w:rsid w:val="00D367C1"/>
    <w:rsid w:val="00D3682A"/>
    <w:rsid w:val="00D403BE"/>
    <w:rsid w:val="00D4244A"/>
    <w:rsid w:val="00D437FC"/>
    <w:rsid w:val="00D43A52"/>
    <w:rsid w:val="00D43FEA"/>
    <w:rsid w:val="00D43FF6"/>
    <w:rsid w:val="00D457BB"/>
    <w:rsid w:val="00D457E6"/>
    <w:rsid w:val="00D45C7F"/>
    <w:rsid w:val="00D45ED4"/>
    <w:rsid w:val="00D465F9"/>
    <w:rsid w:val="00D46A35"/>
    <w:rsid w:val="00D477E2"/>
    <w:rsid w:val="00D478D9"/>
    <w:rsid w:val="00D47942"/>
    <w:rsid w:val="00D5021E"/>
    <w:rsid w:val="00D5064C"/>
    <w:rsid w:val="00D51096"/>
    <w:rsid w:val="00D5109B"/>
    <w:rsid w:val="00D51178"/>
    <w:rsid w:val="00D51809"/>
    <w:rsid w:val="00D52EA6"/>
    <w:rsid w:val="00D53250"/>
    <w:rsid w:val="00D537FA"/>
    <w:rsid w:val="00D54051"/>
    <w:rsid w:val="00D5480E"/>
    <w:rsid w:val="00D54A83"/>
    <w:rsid w:val="00D54D42"/>
    <w:rsid w:val="00D55DD2"/>
    <w:rsid w:val="00D5628C"/>
    <w:rsid w:val="00D5688A"/>
    <w:rsid w:val="00D57CF6"/>
    <w:rsid w:val="00D6020E"/>
    <w:rsid w:val="00D606DB"/>
    <w:rsid w:val="00D61128"/>
    <w:rsid w:val="00D61698"/>
    <w:rsid w:val="00D61E13"/>
    <w:rsid w:val="00D61EAC"/>
    <w:rsid w:val="00D62B74"/>
    <w:rsid w:val="00D62D79"/>
    <w:rsid w:val="00D632EF"/>
    <w:rsid w:val="00D634C3"/>
    <w:rsid w:val="00D64680"/>
    <w:rsid w:val="00D65586"/>
    <w:rsid w:val="00D6597D"/>
    <w:rsid w:val="00D65BEA"/>
    <w:rsid w:val="00D67B97"/>
    <w:rsid w:val="00D703C0"/>
    <w:rsid w:val="00D70EE1"/>
    <w:rsid w:val="00D71260"/>
    <w:rsid w:val="00D71945"/>
    <w:rsid w:val="00D73A5A"/>
    <w:rsid w:val="00D73F6C"/>
    <w:rsid w:val="00D74356"/>
    <w:rsid w:val="00D7485C"/>
    <w:rsid w:val="00D7493D"/>
    <w:rsid w:val="00D74978"/>
    <w:rsid w:val="00D74DF1"/>
    <w:rsid w:val="00D75025"/>
    <w:rsid w:val="00D750AB"/>
    <w:rsid w:val="00D752EE"/>
    <w:rsid w:val="00D75513"/>
    <w:rsid w:val="00D75F0A"/>
    <w:rsid w:val="00D76032"/>
    <w:rsid w:val="00D76315"/>
    <w:rsid w:val="00D77754"/>
    <w:rsid w:val="00D77AE1"/>
    <w:rsid w:val="00D80D99"/>
    <w:rsid w:val="00D81C2F"/>
    <w:rsid w:val="00D8254A"/>
    <w:rsid w:val="00D84890"/>
    <w:rsid w:val="00D855CD"/>
    <w:rsid w:val="00D85715"/>
    <w:rsid w:val="00D85960"/>
    <w:rsid w:val="00D85ECA"/>
    <w:rsid w:val="00D861A6"/>
    <w:rsid w:val="00D86557"/>
    <w:rsid w:val="00D86F83"/>
    <w:rsid w:val="00D878A8"/>
    <w:rsid w:val="00D90BDA"/>
    <w:rsid w:val="00D90C3F"/>
    <w:rsid w:val="00D91C58"/>
    <w:rsid w:val="00D92367"/>
    <w:rsid w:val="00D92B42"/>
    <w:rsid w:val="00D9471D"/>
    <w:rsid w:val="00D94CE2"/>
    <w:rsid w:val="00D9503C"/>
    <w:rsid w:val="00D9507B"/>
    <w:rsid w:val="00D9603F"/>
    <w:rsid w:val="00D9669F"/>
    <w:rsid w:val="00D96F13"/>
    <w:rsid w:val="00D97397"/>
    <w:rsid w:val="00D97A48"/>
    <w:rsid w:val="00DA0408"/>
    <w:rsid w:val="00DA0440"/>
    <w:rsid w:val="00DA22FE"/>
    <w:rsid w:val="00DA277D"/>
    <w:rsid w:val="00DA2BF2"/>
    <w:rsid w:val="00DA2E89"/>
    <w:rsid w:val="00DA3147"/>
    <w:rsid w:val="00DA3E6E"/>
    <w:rsid w:val="00DA4190"/>
    <w:rsid w:val="00DA4F74"/>
    <w:rsid w:val="00DA5330"/>
    <w:rsid w:val="00DA61A1"/>
    <w:rsid w:val="00DA67ED"/>
    <w:rsid w:val="00DA7D24"/>
    <w:rsid w:val="00DB00B9"/>
    <w:rsid w:val="00DB088C"/>
    <w:rsid w:val="00DB0C2F"/>
    <w:rsid w:val="00DB12E5"/>
    <w:rsid w:val="00DB160B"/>
    <w:rsid w:val="00DB20D9"/>
    <w:rsid w:val="00DB2548"/>
    <w:rsid w:val="00DB272D"/>
    <w:rsid w:val="00DB2EE2"/>
    <w:rsid w:val="00DB36FD"/>
    <w:rsid w:val="00DB3AFC"/>
    <w:rsid w:val="00DB5053"/>
    <w:rsid w:val="00DB6041"/>
    <w:rsid w:val="00DB6A5D"/>
    <w:rsid w:val="00DB6B9C"/>
    <w:rsid w:val="00DB6C09"/>
    <w:rsid w:val="00DB6DD7"/>
    <w:rsid w:val="00DB70B1"/>
    <w:rsid w:val="00DB71EE"/>
    <w:rsid w:val="00DB75CA"/>
    <w:rsid w:val="00DC0492"/>
    <w:rsid w:val="00DC0CCA"/>
    <w:rsid w:val="00DC0DEF"/>
    <w:rsid w:val="00DC1201"/>
    <w:rsid w:val="00DC1281"/>
    <w:rsid w:val="00DC13CE"/>
    <w:rsid w:val="00DC17EC"/>
    <w:rsid w:val="00DC1E03"/>
    <w:rsid w:val="00DC2428"/>
    <w:rsid w:val="00DC29BB"/>
    <w:rsid w:val="00DC2E0D"/>
    <w:rsid w:val="00DC37A9"/>
    <w:rsid w:val="00DC3AA9"/>
    <w:rsid w:val="00DC3D03"/>
    <w:rsid w:val="00DC4446"/>
    <w:rsid w:val="00DC71DF"/>
    <w:rsid w:val="00DC73AE"/>
    <w:rsid w:val="00DC7989"/>
    <w:rsid w:val="00DC7EEC"/>
    <w:rsid w:val="00DD0112"/>
    <w:rsid w:val="00DD0802"/>
    <w:rsid w:val="00DD0817"/>
    <w:rsid w:val="00DD10C4"/>
    <w:rsid w:val="00DD13BD"/>
    <w:rsid w:val="00DD1C35"/>
    <w:rsid w:val="00DD481A"/>
    <w:rsid w:val="00DD5297"/>
    <w:rsid w:val="00DD5898"/>
    <w:rsid w:val="00DD724A"/>
    <w:rsid w:val="00DD73EF"/>
    <w:rsid w:val="00DD7DBE"/>
    <w:rsid w:val="00DD7F85"/>
    <w:rsid w:val="00DE0124"/>
    <w:rsid w:val="00DE01B5"/>
    <w:rsid w:val="00DE01B7"/>
    <w:rsid w:val="00DE1CC8"/>
    <w:rsid w:val="00DE23E8"/>
    <w:rsid w:val="00DE2CBA"/>
    <w:rsid w:val="00DE4188"/>
    <w:rsid w:val="00DE4595"/>
    <w:rsid w:val="00DE4ABC"/>
    <w:rsid w:val="00DE59D4"/>
    <w:rsid w:val="00DE6C63"/>
    <w:rsid w:val="00DE70A5"/>
    <w:rsid w:val="00DE7102"/>
    <w:rsid w:val="00DE7125"/>
    <w:rsid w:val="00DE7219"/>
    <w:rsid w:val="00DE7291"/>
    <w:rsid w:val="00DE781C"/>
    <w:rsid w:val="00DF0134"/>
    <w:rsid w:val="00DF018E"/>
    <w:rsid w:val="00DF027B"/>
    <w:rsid w:val="00DF21DE"/>
    <w:rsid w:val="00DF3716"/>
    <w:rsid w:val="00DF56A1"/>
    <w:rsid w:val="00DF716F"/>
    <w:rsid w:val="00DF7213"/>
    <w:rsid w:val="00DF725B"/>
    <w:rsid w:val="00DF77D6"/>
    <w:rsid w:val="00DF7CD5"/>
    <w:rsid w:val="00E0128B"/>
    <w:rsid w:val="00E017D1"/>
    <w:rsid w:val="00E01D89"/>
    <w:rsid w:val="00E02107"/>
    <w:rsid w:val="00E030B4"/>
    <w:rsid w:val="00E03F6F"/>
    <w:rsid w:val="00E04103"/>
    <w:rsid w:val="00E047EA"/>
    <w:rsid w:val="00E04EA1"/>
    <w:rsid w:val="00E051CA"/>
    <w:rsid w:val="00E057C5"/>
    <w:rsid w:val="00E064E6"/>
    <w:rsid w:val="00E1027B"/>
    <w:rsid w:val="00E11C8D"/>
    <w:rsid w:val="00E11E41"/>
    <w:rsid w:val="00E121C3"/>
    <w:rsid w:val="00E12742"/>
    <w:rsid w:val="00E1277A"/>
    <w:rsid w:val="00E127AF"/>
    <w:rsid w:val="00E138FF"/>
    <w:rsid w:val="00E13A8F"/>
    <w:rsid w:val="00E14B44"/>
    <w:rsid w:val="00E14D64"/>
    <w:rsid w:val="00E1576F"/>
    <w:rsid w:val="00E1649F"/>
    <w:rsid w:val="00E166AD"/>
    <w:rsid w:val="00E1762B"/>
    <w:rsid w:val="00E179B0"/>
    <w:rsid w:val="00E17DA2"/>
    <w:rsid w:val="00E17F73"/>
    <w:rsid w:val="00E20B54"/>
    <w:rsid w:val="00E20F41"/>
    <w:rsid w:val="00E21512"/>
    <w:rsid w:val="00E21DDD"/>
    <w:rsid w:val="00E22F24"/>
    <w:rsid w:val="00E2319E"/>
    <w:rsid w:val="00E24A5D"/>
    <w:rsid w:val="00E24AE6"/>
    <w:rsid w:val="00E24E24"/>
    <w:rsid w:val="00E250E8"/>
    <w:rsid w:val="00E252A6"/>
    <w:rsid w:val="00E2595D"/>
    <w:rsid w:val="00E262C8"/>
    <w:rsid w:val="00E27EEB"/>
    <w:rsid w:val="00E30C90"/>
    <w:rsid w:val="00E32B51"/>
    <w:rsid w:val="00E33D9D"/>
    <w:rsid w:val="00E34025"/>
    <w:rsid w:val="00E34CB0"/>
    <w:rsid w:val="00E35822"/>
    <w:rsid w:val="00E35839"/>
    <w:rsid w:val="00E3587C"/>
    <w:rsid w:val="00E359EE"/>
    <w:rsid w:val="00E36CCB"/>
    <w:rsid w:val="00E406E8"/>
    <w:rsid w:val="00E40D6F"/>
    <w:rsid w:val="00E4179A"/>
    <w:rsid w:val="00E41DDC"/>
    <w:rsid w:val="00E424A7"/>
    <w:rsid w:val="00E43584"/>
    <w:rsid w:val="00E43D04"/>
    <w:rsid w:val="00E44508"/>
    <w:rsid w:val="00E44A74"/>
    <w:rsid w:val="00E4564B"/>
    <w:rsid w:val="00E457FF"/>
    <w:rsid w:val="00E46C9B"/>
    <w:rsid w:val="00E47EE7"/>
    <w:rsid w:val="00E513AF"/>
    <w:rsid w:val="00E51C78"/>
    <w:rsid w:val="00E51CED"/>
    <w:rsid w:val="00E51FEB"/>
    <w:rsid w:val="00E521EE"/>
    <w:rsid w:val="00E5226C"/>
    <w:rsid w:val="00E525D6"/>
    <w:rsid w:val="00E53118"/>
    <w:rsid w:val="00E53364"/>
    <w:rsid w:val="00E53981"/>
    <w:rsid w:val="00E53B33"/>
    <w:rsid w:val="00E54620"/>
    <w:rsid w:val="00E5513C"/>
    <w:rsid w:val="00E56CE4"/>
    <w:rsid w:val="00E57411"/>
    <w:rsid w:val="00E57525"/>
    <w:rsid w:val="00E60220"/>
    <w:rsid w:val="00E60D26"/>
    <w:rsid w:val="00E61248"/>
    <w:rsid w:val="00E616DE"/>
    <w:rsid w:val="00E61B3A"/>
    <w:rsid w:val="00E621A6"/>
    <w:rsid w:val="00E62268"/>
    <w:rsid w:val="00E638CB"/>
    <w:rsid w:val="00E63AC6"/>
    <w:rsid w:val="00E64E17"/>
    <w:rsid w:val="00E655F2"/>
    <w:rsid w:val="00E6561D"/>
    <w:rsid w:val="00E664E9"/>
    <w:rsid w:val="00E668A2"/>
    <w:rsid w:val="00E66BFB"/>
    <w:rsid w:val="00E6765E"/>
    <w:rsid w:val="00E676EF"/>
    <w:rsid w:val="00E67C3D"/>
    <w:rsid w:val="00E67D68"/>
    <w:rsid w:val="00E704AC"/>
    <w:rsid w:val="00E707B9"/>
    <w:rsid w:val="00E712B9"/>
    <w:rsid w:val="00E71A2E"/>
    <w:rsid w:val="00E72714"/>
    <w:rsid w:val="00E72A7C"/>
    <w:rsid w:val="00E72EAD"/>
    <w:rsid w:val="00E731E8"/>
    <w:rsid w:val="00E733A0"/>
    <w:rsid w:val="00E7488C"/>
    <w:rsid w:val="00E74A6C"/>
    <w:rsid w:val="00E74C31"/>
    <w:rsid w:val="00E74CA4"/>
    <w:rsid w:val="00E74CDE"/>
    <w:rsid w:val="00E756F3"/>
    <w:rsid w:val="00E7605D"/>
    <w:rsid w:val="00E762AF"/>
    <w:rsid w:val="00E762FD"/>
    <w:rsid w:val="00E77150"/>
    <w:rsid w:val="00E779AA"/>
    <w:rsid w:val="00E800BA"/>
    <w:rsid w:val="00E809FB"/>
    <w:rsid w:val="00E80FAD"/>
    <w:rsid w:val="00E8159A"/>
    <w:rsid w:val="00E82150"/>
    <w:rsid w:val="00E828DA"/>
    <w:rsid w:val="00E82945"/>
    <w:rsid w:val="00E832F4"/>
    <w:rsid w:val="00E83357"/>
    <w:rsid w:val="00E83AF9"/>
    <w:rsid w:val="00E8490A"/>
    <w:rsid w:val="00E850DA"/>
    <w:rsid w:val="00E85754"/>
    <w:rsid w:val="00E857DD"/>
    <w:rsid w:val="00E85D38"/>
    <w:rsid w:val="00E85F88"/>
    <w:rsid w:val="00E87592"/>
    <w:rsid w:val="00E90B90"/>
    <w:rsid w:val="00E90D3D"/>
    <w:rsid w:val="00E90FE3"/>
    <w:rsid w:val="00E914DD"/>
    <w:rsid w:val="00E9184B"/>
    <w:rsid w:val="00E921FD"/>
    <w:rsid w:val="00E92351"/>
    <w:rsid w:val="00E92C65"/>
    <w:rsid w:val="00E92E95"/>
    <w:rsid w:val="00E93C91"/>
    <w:rsid w:val="00E93F97"/>
    <w:rsid w:val="00E94DDB"/>
    <w:rsid w:val="00E951E3"/>
    <w:rsid w:val="00E95494"/>
    <w:rsid w:val="00E96853"/>
    <w:rsid w:val="00E968AE"/>
    <w:rsid w:val="00E96A00"/>
    <w:rsid w:val="00E96B77"/>
    <w:rsid w:val="00E96C2E"/>
    <w:rsid w:val="00E97857"/>
    <w:rsid w:val="00EA019A"/>
    <w:rsid w:val="00EA0E43"/>
    <w:rsid w:val="00EA1363"/>
    <w:rsid w:val="00EA14B2"/>
    <w:rsid w:val="00EA26CC"/>
    <w:rsid w:val="00EA2E66"/>
    <w:rsid w:val="00EA3D3C"/>
    <w:rsid w:val="00EA3F58"/>
    <w:rsid w:val="00EA4FE2"/>
    <w:rsid w:val="00EA513E"/>
    <w:rsid w:val="00EA52FA"/>
    <w:rsid w:val="00EA5799"/>
    <w:rsid w:val="00EA6943"/>
    <w:rsid w:val="00EA7104"/>
    <w:rsid w:val="00EA7453"/>
    <w:rsid w:val="00EA76A2"/>
    <w:rsid w:val="00EA7ABE"/>
    <w:rsid w:val="00EA7E89"/>
    <w:rsid w:val="00EA7E99"/>
    <w:rsid w:val="00EB0272"/>
    <w:rsid w:val="00EB0BEB"/>
    <w:rsid w:val="00EB12E6"/>
    <w:rsid w:val="00EB20CD"/>
    <w:rsid w:val="00EB2D15"/>
    <w:rsid w:val="00EB3196"/>
    <w:rsid w:val="00EB3476"/>
    <w:rsid w:val="00EB4062"/>
    <w:rsid w:val="00EB4088"/>
    <w:rsid w:val="00EB4616"/>
    <w:rsid w:val="00EB46E8"/>
    <w:rsid w:val="00EB4788"/>
    <w:rsid w:val="00EB5314"/>
    <w:rsid w:val="00EB5C8E"/>
    <w:rsid w:val="00EB5FEC"/>
    <w:rsid w:val="00EB697F"/>
    <w:rsid w:val="00EB7400"/>
    <w:rsid w:val="00EB7DBC"/>
    <w:rsid w:val="00EC0497"/>
    <w:rsid w:val="00EC0680"/>
    <w:rsid w:val="00EC1DC2"/>
    <w:rsid w:val="00EC1DEE"/>
    <w:rsid w:val="00EC24BE"/>
    <w:rsid w:val="00EC262B"/>
    <w:rsid w:val="00EC2E2C"/>
    <w:rsid w:val="00EC3A6E"/>
    <w:rsid w:val="00EC406C"/>
    <w:rsid w:val="00EC43A0"/>
    <w:rsid w:val="00EC4A83"/>
    <w:rsid w:val="00EC5DAD"/>
    <w:rsid w:val="00EC601F"/>
    <w:rsid w:val="00EC6B9B"/>
    <w:rsid w:val="00EC7CC3"/>
    <w:rsid w:val="00ED0365"/>
    <w:rsid w:val="00ED0501"/>
    <w:rsid w:val="00ED0A26"/>
    <w:rsid w:val="00ED181B"/>
    <w:rsid w:val="00ED2531"/>
    <w:rsid w:val="00ED29D2"/>
    <w:rsid w:val="00ED369A"/>
    <w:rsid w:val="00ED4C91"/>
    <w:rsid w:val="00ED4E6E"/>
    <w:rsid w:val="00ED6082"/>
    <w:rsid w:val="00ED6F6B"/>
    <w:rsid w:val="00ED7338"/>
    <w:rsid w:val="00ED753E"/>
    <w:rsid w:val="00EE2A1A"/>
    <w:rsid w:val="00EE3823"/>
    <w:rsid w:val="00EE5313"/>
    <w:rsid w:val="00EE5C5A"/>
    <w:rsid w:val="00EE5CB9"/>
    <w:rsid w:val="00EE5D2F"/>
    <w:rsid w:val="00EE5F85"/>
    <w:rsid w:val="00EE6076"/>
    <w:rsid w:val="00EE6227"/>
    <w:rsid w:val="00EE6788"/>
    <w:rsid w:val="00EE7BD3"/>
    <w:rsid w:val="00EF0082"/>
    <w:rsid w:val="00EF0D01"/>
    <w:rsid w:val="00EF2DE5"/>
    <w:rsid w:val="00EF334B"/>
    <w:rsid w:val="00EF5ED5"/>
    <w:rsid w:val="00EF6D3C"/>
    <w:rsid w:val="00EF6DB5"/>
    <w:rsid w:val="00F041BD"/>
    <w:rsid w:val="00F04803"/>
    <w:rsid w:val="00F0499B"/>
    <w:rsid w:val="00F04FAC"/>
    <w:rsid w:val="00F051C0"/>
    <w:rsid w:val="00F05918"/>
    <w:rsid w:val="00F05EA7"/>
    <w:rsid w:val="00F068A6"/>
    <w:rsid w:val="00F06A3B"/>
    <w:rsid w:val="00F07B09"/>
    <w:rsid w:val="00F100AB"/>
    <w:rsid w:val="00F10507"/>
    <w:rsid w:val="00F116CD"/>
    <w:rsid w:val="00F12817"/>
    <w:rsid w:val="00F12A49"/>
    <w:rsid w:val="00F1335C"/>
    <w:rsid w:val="00F133FB"/>
    <w:rsid w:val="00F13898"/>
    <w:rsid w:val="00F13AF1"/>
    <w:rsid w:val="00F13DAB"/>
    <w:rsid w:val="00F13EE9"/>
    <w:rsid w:val="00F1677A"/>
    <w:rsid w:val="00F17E0B"/>
    <w:rsid w:val="00F17EC0"/>
    <w:rsid w:val="00F17EEF"/>
    <w:rsid w:val="00F201CF"/>
    <w:rsid w:val="00F2055D"/>
    <w:rsid w:val="00F2066E"/>
    <w:rsid w:val="00F2088B"/>
    <w:rsid w:val="00F2152F"/>
    <w:rsid w:val="00F21FCF"/>
    <w:rsid w:val="00F224C2"/>
    <w:rsid w:val="00F228B2"/>
    <w:rsid w:val="00F23296"/>
    <w:rsid w:val="00F235DC"/>
    <w:rsid w:val="00F24663"/>
    <w:rsid w:val="00F2469E"/>
    <w:rsid w:val="00F259B4"/>
    <w:rsid w:val="00F263B5"/>
    <w:rsid w:val="00F26536"/>
    <w:rsid w:val="00F26B8B"/>
    <w:rsid w:val="00F27C13"/>
    <w:rsid w:val="00F3120E"/>
    <w:rsid w:val="00F314D4"/>
    <w:rsid w:val="00F31901"/>
    <w:rsid w:val="00F31D0C"/>
    <w:rsid w:val="00F31E70"/>
    <w:rsid w:val="00F31F52"/>
    <w:rsid w:val="00F32A31"/>
    <w:rsid w:val="00F32DE6"/>
    <w:rsid w:val="00F341A9"/>
    <w:rsid w:val="00F34554"/>
    <w:rsid w:val="00F34700"/>
    <w:rsid w:val="00F35E81"/>
    <w:rsid w:val="00F360E4"/>
    <w:rsid w:val="00F36244"/>
    <w:rsid w:val="00F36766"/>
    <w:rsid w:val="00F36B86"/>
    <w:rsid w:val="00F378A6"/>
    <w:rsid w:val="00F37FC9"/>
    <w:rsid w:val="00F40032"/>
    <w:rsid w:val="00F4028F"/>
    <w:rsid w:val="00F4053E"/>
    <w:rsid w:val="00F409A8"/>
    <w:rsid w:val="00F423D8"/>
    <w:rsid w:val="00F4259D"/>
    <w:rsid w:val="00F43930"/>
    <w:rsid w:val="00F44ECF"/>
    <w:rsid w:val="00F453BA"/>
    <w:rsid w:val="00F455EA"/>
    <w:rsid w:val="00F46189"/>
    <w:rsid w:val="00F46374"/>
    <w:rsid w:val="00F4642E"/>
    <w:rsid w:val="00F46494"/>
    <w:rsid w:val="00F465F5"/>
    <w:rsid w:val="00F46A73"/>
    <w:rsid w:val="00F46ACE"/>
    <w:rsid w:val="00F47276"/>
    <w:rsid w:val="00F47B83"/>
    <w:rsid w:val="00F47F26"/>
    <w:rsid w:val="00F50455"/>
    <w:rsid w:val="00F50929"/>
    <w:rsid w:val="00F50C39"/>
    <w:rsid w:val="00F511AE"/>
    <w:rsid w:val="00F51362"/>
    <w:rsid w:val="00F51789"/>
    <w:rsid w:val="00F51806"/>
    <w:rsid w:val="00F52A30"/>
    <w:rsid w:val="00F52ED8"/>
    <w:rsid w:val="00F532AA"/>
    <w:rsid w:val="00F55790"/>
    <w:rsid w:val="00F558AB"/>
    <w:rsid w:val="00F560BC"/>
    <w:rsid w:val="00F56874"/>
    <w:rsid w:val="00F57DC3"/>
    <w:rsid w:val="00F57E6D"/>
    <w:rsid w:val="00F57F9A"/>
    <w:rsid w:val="00F6163F"/>
    <w:rsid w:val="00F61D89"/>
    <w:rsid w:val="00F61E09"/>
    <w:rsid w:val="00F6204B"/>
    <w:rsid w:val="00F620EE"/>
    <w:rsid w:val="00F6210B"/>
    <w:rsid w:val="00F63218"/>
    <w:rsid w:val="00F63758"/>
    <w:rsid w:val="00F63762"/>
    <w:rsid w:val="00F639E6"/>
    <w:rsid w:val="00F63BD3"/>
    <w:rsid w:val="00F64862"/>
    <w:rsid w:val="00F64979"/>
    <w:rsid w:val="00F6499F"/>
    <w:rsid w:val="00F64ED3"/>
    <w:rsid w:val="00F65987"/>
    <w:rsid w:val="00F65D3F"/>
    <w:rsid w:val="00F65DBD"/>
    <w:rsid w:val="00F66CA8"/>
    <w:rsid w:val="00F67C58"/>
    <w:rsid w:val="00F67C9C"/>
    <w:rsid w:val="00F67E0C"/>
    <w:rsid w:val="00F70279"/>
    <w:rsid w:val="00F70F6A"/>
    <w:rsid w:val="00F711A2"/>
    <w:rsid w:val="00F7139F"/>
    <w:rsid w:val="00F71646"/>
    <w:rsid w:val="00F71ABE"/>
    <w:rsid w:val="00F71C10"/>
    <w:rsid w:val="00F732C7"/>
    <w:rsid w:val="00F736E6"/>
    <w:rsid w:val="00F73704"/>
    <w:rsid w:val="00F741D3"/>
    <w:rsid w:val="00F753E9"/>
    <w:rsid w:val="00F75938"/>
    <w:rsid w:val="00F75CB0"/>
    <w:rsid w:val="00F75CC9"/>
    <w:rsid w:val="00F75D52"/>
    <w:rsid w:val="00F76523"/>
    <w:rsid w:val="00F767F1"/>
    <w:rsid w:val="00F76F83"/>
    <w:rsid w:val="00F77A20"/>
    <w:rsid w:val="00F77F50"/>
    <w:rsid w:val="00F80256"/>
    <w:rsid w:val="00F80298"/>
    <w:rsid w:val="00F81108"/>
    <w:rsid w:val="00F81D5C"/>
    <w:rsid w:val="00F82786"/>
    <w:rsid w:val="00F82D13"/>
    <w:rsid w:val="00F83927"/>
    <w:rsid w:val="00F83A92"/>
    <w:rsid w:val="00F84AEE"/>
    <w:rsid w:val="00F85329"/>
    <w:rsid w:val="00F85349"/>
    <w:rsid w:val="00F853CE"/>
    <w:rsid w:val="00F85800"/>
    <w:rsid w:val="00F861B2"/>
    <w:rsid w:val="00F86375"/>
    <w:rsid w:val="00F86799"/>
    <w:rsid w:val="00F86ABB"/>
    <w:rsid w:val="00F86CF4"/>
    <w:rsid w:val="00F86F33"/>
    <w:rsid w:val="00F8740D"/>
    <w:rsid w:val="00F87572"/>
    <w:rsid w:val="00F875DD"/>
    <w:rsid w:val="00F907AB"/>
    <w:rsid w:val="00F90FB0"/>
    <w:rsid w:val="00F9117D"/>
    <w:rsid w:val="00F91483"/>
    <w:rsid w:val="00F91685"/>
    <w:rsid w:val="00F92953"/>
    <w:rsid w:val="00F9299B"/>
    <w:rsid w:val="00F92F63"/>
    <w:rsid w:val="00F93EC1"/>
    <w:rsid w:val="00F94761"/>
    <w:rsid w:val="00F958FB"/>
    <w:rsid w:val="00F9621A"/>
    <w:rsid w:val="00F9677D"/>
    <w:rsid w:val="00F96962"/>
    <w:rsid w:val="00F96EDC"/>
    <w:rsid w:val="00F978BF"/>
    <w:rsid w:val="00FA0072"/>
    <w:rsid w:val="00FA02EF"/>
    <w:rsid w:val="00FA10CA"/>
    <w:rsid w:val="00FA1357"/>
    <w:rsid w:val="00FA2D54"/>
    <w:rsid w:val="00FA2EA1"/>
    <w:rsid w:val="00FA2F61"/>
    <w:rsid w:val="00FA3258"/>
    <w:rsid w:val="00FA40C2"/>
    <w:rsid w:val="00FA4275"/>
    <w:rsid w:val="00FA49E4"/>
    <w:rsid w:val="00FA4E85"/>
    <w:rsid w:val="00FA50F1"/>
    <w:rsid w:val="00FA6250"/>
    <w:rsid w:val="00FA6E9C"/>
    <w:rsid w:val="00FA6FB9"/>
    <w:rsid w:val="00FA7133"/>
    <w:rsid w:val="00FA73F0"/>
    <w:rsid w:val="00FA78CF"/>
    <w:rsid w:val="00FA7B5C"/>
    <w:rsid w:val="00FA7C82"/>
    <w:rsid w:val="00FA7E5E"/>
    <w:rsid w:val="00FA7FBC"/>
    <w:rsid w:val="00FB0238"/>
    <w:rsid w:val="00FB03C6"/>
    <w:rsid w:val="00FB0785"/>
    <w:rsid w:val="00FB0829"/>
    <w:rsid w:val="00FB0ACC"/>
    <w:rsid w:val="00FB0D7A"/>
    <w:rsid w:val="00FB1DF1"/>
    <w:rsid w:val="00FB26A2"/>
    <w:rsid w:val="00FB3DF1"/>
    <w:rsid w:val="00FB3E22"/>
    <w:rsid w:val="00FB43B2"/>
    <w:rsid w:val="00FB525A"/>
    <w:rsid w:val="00FB5D01"/>
    <w:rsid w:val="00FB6530"/>
    <w:rsid w:val="00FB6D3F"/>
    <w:rsid w:val="00FB7D7B"/>
    <w:rsid w:val="00FC2EBC"/>
    <w:rsid w:val="00FC340C"/>
    <w:rsid w:val="00FC3625"/>
    <w:rsid w:val="00FC3C33"/>
    <w:rsid w:val="00FC5086"/>
    <w:rsid w:val="00FC56A9"/>
    <w:rsid w:val="00FC5837"/>
    <w:rsid w:val="00FC6168"/>
    <w:rsid w:val="00FC73E4"/>
    <w:rsid w:val="00FC7C30"/>
    <w:rsid w:val="00FD0618"/>
    <w:rsid w:val="00FD09CB"/>
    <w:rsid w:val="00FD1A45"/>
    <w:rsid w:val="00FD1F67"/>
    <w:rsid w:val="00FD211F"/>
    <w:rsid w:val="00FD2EE1"/>
    <w:rsid w:val="00FD3BDD"/>
    <w:rsid w:val="00FD3F3D"/>
    <w:rsid w:val="00FD41F7"/>
    <w:rsid w:val="00FD51C0"/>
    <w:rsid w:val="00FD5395"/>
    <w:rsid w:val="00FD5504"/>
    <w:rsid w:val="00FD5ACB"/>
    <w:rsid w:val="00FD6CA5"/>
    <w:rsid w:val="00FD7648"/>
    <w:rsid w:val="00FD7FF7"/>
    <w:rsid w:val="00FE010A"/>
    <w:rsid w:val="00FE150F"/>
    <w:rsid w:val="00FE1F85"/>
    <w:rsid w:val="00FE2485"/>
    <w:rsid w:val="00FE3463"/>
    <w:rsid w:val="00FE37FF"/>
    <w:rsid w:val="00FE4671"/>
    <w:rsid w:val="00FE4D7C"/>
    <w:rsid w:val="00FE5546"/>
    <w:rsid w:val="00FE7190"/>
    <w:rsid w:val="00FE7375"/>
    <w:rsid w:val="00FE7F11"/>
    <w:rsid w:val="00FF0958"/>
    <w:rsid w:val="00FF1023"/>
    <w:rsid w:val="00FF166D"/>
    <w:rsid w:val="00FF1E66"/>
    <w:rsid w:val="00FF230F"/>
    <w:rsid w:val="00FF27B6"/>
    <w:rsid w:val="00FF2E1E"/>
    <w:rsid w:val="00FF2EF7"/>
    <w:rsid w:val="00FF2F6F"/>
    <w:rsid w:val="00FF32BA"/>
    <w:rsid w:val="00FF349A"/>
    <w:rsid w:val="00FF4963"/>
    <w:rsid w:val="00FF5B67"/>
    <w:rsid w:val="00FF6270"/>
    <w:rsid w:val="00FF6447"/>
    <w:rsid w:val="00FF6906"/>
    <w:rsid w:val="00FF777B"/>
    <w:rsid w:val="00FF78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380E6A"/>
  <w15:docId w15:val="{2C6F28D1-140E-401B-A883-B0F616A026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inorHAnsi" w:hAnsiTheme="maj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0D99"/>
    <w:pPr>
      <w:spacing w:before="120" w:after="240" w:line="240" w:lineRule="auto"/>
    </w:pPr>
    <w:rPr>
      <w:rFonts w:ascii="Times New Roman" w:hAnsi="Times New Roman"/>
      <w:sz w:val="24"/>
    </w:rPr>
  </w:style>
  <w:style w:type="paragraph" w:styleId="Heading1">
    <w:name w:val="heading 1"/>
    <w:basedOn w:val="ListParagraph"/>
    <w:next w:val="Normal"/>
    <w:link w:val="Heading1Char"/>
    <w:uiPriority w:val="2"/>
    <w:qFormat/>
    <w:rsid w:val="00D80D99"/>
    <w:pPr>
      <w:numPr>
        <w:numId w:val="17"/>
      </w:numPr>
      <w:spacing w:before="240"/>
      <w:contextualSpacing w:val="0"/>
      <w:outlineLvl w:val="0"/>
    </w:pPr>
    <w:rPr>
      <w:b/>
    </w:rPr>
  </w:style>
  <w:style w:type="paragraph" w:styleId="Heading2">
    <w:name w:val="heading 2"/>
    <w:basedOn w:val="Heading1"/>
    <w:next w:val="Normal"/>
    <w:link w:val="Heading2Char"/>
    <w:uiPriority w:val="2"/>
    <w:qFormat/>
    <w:rsid w:val="00D80D99"/>
    <w:pPr>
      <w:numPr>
        <w:ilvl w:val="1"/>
      </w:numPr>
      <w:spacing w:after="200"/>
      <w:outlineLvl w:val="1"/>
    </w:pPr>
  </w:style>
  <w:style w:type="paragraph" w:styleId="Heading3">
    <w:name w:val="heading 3"/>
    <w:basedOn w:val="Normal"/>
    <w:next w:val="Normal"/>
    <w:link w:val="Heading3Char"/>
    <w:uiPriority w:val="2"/>
    <w:qFormat/>
    <w:rsid w:val="00D80D99"/>
    <w:pPr>
      <w:keepNext/>
      <w:keepLines/>
      <w:numPr>
        <w:ilvl w:val="2"/>
        <w:numId w:val="17"/>
      </w:numPr>
      <w:spacing w:before="40" w:after="120"/>
      <w:outlineLvl w:val="2"/>
    </w:pPr>
    <w:rPr>
      <w:rFonts w:eastAsiaTheme="majorEastAsia" w:cstheme="majorBidi"/>
      <w:b/>
      <w:szCs w:val="24"/>
    </w:rPr>
  </w:style>
  <w:style w:type="paragraph" w:styleId="Heading4">
    <w:name w:val="heading 4"/>
    <w:basedOn w:val="Heading3"/>
    <w:next w:val="Normal"/>
    <w:link w:val="Heading4Char"/>
    <w:uiPriority w:val="2"/>
    <w:qFormat/>
    <w:rsid w:val="00D80D99"/>
    <w:pPr>
      <w:numPr>
        <w:ilvl w:val="3"/>
      </w:numPr>
      <w:outlineLvl w:val="3"/>
    </w:pPr>
    <w:rPr>
      <w:iCs/>
    </w:rPr>
  </w:style>
  <w:style w:type="paragraph" w:styleId="Heading5">
    <w:name w:val="heading 5"/>
    <w:basedOn w:val="Heading4"/>
    <w:next w:val="Normal"/>
    <w:link w:val="Heading5Char"/>
    <w:uiPriority w:val="2"/>
    <w:qFormat/>
    <w:rsid w:val="00D80D99"/>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147395"/>
    <w:rPr>
      <w:rFonts w:ascii="Times New Roman" w:eastAsia="Cambria" w:hAnsi="Times New Roman" w:cs="Times New Roman"/>
      <w:b/>
      <w:sz w:val="24"/>
      <w:szCs w:val="24"/>
    </w:rPr>
  </w:style>
  <w:style w:type="character" w:customStyle="1" w:styleId="Heading2Char">
    <w:name w:val="Heading 2 Char"/>
    <w:basedOn w:val="DefaultParagraphFont"/>
    <w:link w:val="Heading2"/>
    <w:uiPriority w:val="2"/>
    <w:rsid w:val="00147395"/>
    <w:rPr>
      <w:rFonts w:ascii="Times New Roman" w:eastAsia="Cambria" w:hAnsi="Times New Roman" w:cs="Times New Roman"/>
      <w:b/>
      <w:sz w:val="24"/>
      <w:szCs w:val="24"/>
    </w:rPr>
  </w:style>
  <w:style w:type="character" w:styleId="Emphasis">
    <w:name w:val="Emphasis"/>
    <w:basedOn w:val="DefaultParagraphFont"/>
    <w:uiPriority w:val="20"/>
    <w:qFormat/>
    <w:rsid w:val="00C724CF"/>
    <w:rPr>
      <w:rFonts w:ascii="Times New Roman" w:hAnsi="Times New Roman"/>
      <w:i/>
      <w:iCs/>
    </w:rPr>
  </w:style>
  <w:style w:type="paragraph" w:styleId="ListParagraph">
    <w:name w:val="List Paragraph"/>
    <w:basedOn w:val="Normal"/>
    <w:uiPriority w:val="3"/>
    <w:qFormat/>
    <w:rsid w:val="00310124"/>
    <w:pPr>
      <w:numPr>
        <w:numId w:val="14"/>
      </w:numPr>
      <w:ind w:left="1434" w:hanging="357"/>
      <w:contextualSpacing/>
    </w:pPr>
    <w:rPr>
      <w:rFonts w:eastAsia="Cambria" w:cs="Times New Roman"/>
      <w:szCs w:val="24"/>
    </w:rPr>
  </w:style>
  <w:style w:type="character" w:styleId="Strong">
    <w:name w:val="Strong"/>
    <w:basedOn w:val="DefaultParagraphFont"/>
    <w:uiPriority w:val="22"/>
    <w:qFormat/>
    <w:rsid w:val="00C724CF"/>
    <w:rPr>
      <w:rFonts w:ascii="Times New Roman" w:hAnsi="Times New Roman"/>
      <w:b/>
      <w:bCs/>
    </w:rPr>
  </w:style>
  <w:style w:type="paragraph" w:styleId="NormalWeb">
    <w:name w:val="Normal (Web)"/>
    <w:basedOn w:val="Normal"/>
    <w:uiPriority w:val="99"/>
    <w:unhideWhenUsed/>
    <w:rsid w:val="00117666"/>
    <w:pPr>
      <w:spacing w:before="100" w:beforeAutospacing="1" w:after="100" w:afterAutospacing="1"/>
    </w:pPr>
    <w:rPr>
      <w:rFonts w:eastAsia="Times New Roman" w:cs="Times New Roman"/>
      <w:szCs w:val="24"/>
    </w:rPr>
  </w:style>
  <w:style w:type="paragraph" w:styleId="Header">
    <w:name w:val="header"/>
    <w:basedOn w:val="Normal"/>
    <w:link w:val="HeaderChar"/>
    <w:uiPriority w:val="99"/>
    <w:unhideWhenUsed/>
    <w:rsid w:val="00A53000"/>
    <w:pPr>
      <w:tabs>
        <w:tab w:val="center" w:pos="4844"/>
        <w:tab w:val="right" w:pos="9689"/>
      </w:tabs>
    </w:pPr>
    <w:rPr>
      <w:b/>
    </w:rPr>
  </w:style>
  <w:style w:type="character" w:customStyle="1" w:styleId="HeaderChar">
    <w:name w:val="Header Char"/>
    <w:basedOn w:val="DefaultParagraphFont"/>
    <w:link w:val="Header"/>
    <w:uiPriority w:val="99"/>
    <w:rsid w:val="00A53000"/>
    <w:rPr>
      <w:rFonts w:ascii="Times New Roman" w:hAnsi="Times New Roman"/>
      <w:b/>
      <w:sz w:val="24"/>
    </w:rPr>
  </w:style>
  <w:style w:type="paragraph" w:styleId="Footer">
    <w:name w:val="footer"/>
    <w:basedOn w:val="Normal"/>
    <w:link w:val="FooterChar"/>
    <w:uiPriority w:val="99"/>
    <w:unhideWhenUsed/>
    <w:rsid w:val="00117666"/>
    <w:pPr>
      <w:tabs>
        <w:tab w:val="center" w:pos="4844"/>
        <w:tab w:val="right" w:pos="9689"/>
      </w:tabs>
      <w:spacing w:after="0"/>
    </w:pPr>
  </w:style>
  <w:style w:type="character" w:customStyle="1" w:styleId="FooterChar">
    <w:name w:val="Footer Char"/>
    <w:basedOn w:val="DefaultParagraphFont"/>
    <w:link w:val="Footer"/>
    <w:uiPriority w:val="99"/>
    <w:rsid w:val="00117666"/>
  </w:style>
  <w:style w:type="table" w:styleId="TableGrid">
    <w:name w:val="Table Grid"/>
    <w:basedOn w:val="TableNormal"/>
    <w:uiPriority w:val="59"/>
    <w:rsid w:val="001176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semiHidden/>
    <w:unhideWhenUsed/>
    <w:rsid w:val="00117666"/>
    <w:pPr>
      <w:spacing w:after="0"/>
    </w:pPr>
    <w:rPr>
      <w:sz w:val="20"/>
      <w:szCs w:val="20"/>
    </w:rPr>
  </w:style>
  <w:style w:type="character" w:customStyle="1" w:styleId="FootnoteTextChar">
    <w:name w:val="Footnote Text Char"/>
    <w:basedOn w:val="DefaultParagraphFont"/>
    <w:link w:val="FootnoteText"/>
    <w:semiHidden/>
    <w:rsid w:val="00117666"/>
    <w:rPr>
      <w:sz w:val="20"/>
      <w:szCs w:val="20"/>
    </w:rPr>
  </w:style>
  <w:style w:type="character" w:styleId="FootnoteReference">
    <w:name w:val="footnote reference"/>
    <w:basedOn w:val="DefaultParagraphFont"/>
    <w:uiPriority w:val="99"/>
    <w:semiHidden/>
    <w:unhideWhenUsed/>
    <w:rsid w:val="00117666"/>
    <w:rPr>
      <w:vertAlign w:val="superscript"/>
    </w:rPr>
  </w:style>
  <w:style w:type="paragraph" w:styleId="Caption">
    <w:name w:val="caption"/>
    <w:basedOn w:val="Normal"/>
    <w:next w:val="NoSpacing"/>
    <w:uiPriority w:val="35"/>
    <w:unhideWhenUsed/>
    <w:qFormat/>
    <w:rsid w:val="00A53000"/>
    <w:pPr>
      <w:keepNext/>
    </w:pPr>
    <w:rPr>
      <w:rFonts w:cs="Times New Roman"/>
      <w:b/>
      <w:bCs/>
      <w:szCs w:val="24"/>
    </w:rPr>
  </w:style>
  <w:style w:type="paragraph" w:styleId="BalloonText">
    <w:name w:val="Balloon Text"/>
    <w:basedOn w:val="Normal"/>
    <w:link w:val="BalloonTextChar"/>
    <w:uiPriority w:val="99"/>
    <w:semiHidden/>
    <w:unhideWhenUsed/>
    <w:rsid w:val="0011766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7666"/>
    <w:rPr>
      <w:rFonts w:ascii="Tahoma" w:hAnsi="Tahoma" w:cs="Tahoma"/>
      <w:sz w:val="16"/>
      <w:szCs w:val="16"/>
    </w:rPr>
  </w:style>
  <w:style w:type="character" w:styleId="LineNumber">
    <w:name w:val="line number"/>
    <w:basedOn w:val="DefaultParagraphFont"/>
    <w:uiPriority w:val="99"/>
    <w:semiHidden/>
    <w:unhideWhenUsed/>
    <w:rsid w:val="00117666"/>
  </w:style>
  <w:style w:type="paragraph" w:styleId="EndnoteText">
    <w:name w:val="endnote text"/>
    <w:basedOn w:val="Normal"/>
    <w:link w:val="EndnoteTextChar"/>
    <w:uiPriority w:val="99"/>
    <w:semiHidden/>
    <w:unhideWhenUsed/>
    <w:rsid w:val="00CD066B"/>
    <w:pPr>
      <w:spacing w:after="0"/>
    </w:pPr>
    <w:rPr>
      <w:sz w:val="20"/>
      <w:szCs w:val="20"/>
    </w:rPr>
  </w:style>
  <w:style w:type="character" w:customStyle="1" w:styleId="EndnoteTextChar">
    <w:name w:val="Endnote Text Char"/>
    <w:basedOn w:val="DefaultParagraphFont"/>
    <w:link w:val="EndnoteText"/>
    <w:uiPriority w:val="99"/>
    <w:semiHidden/>
    <w:rsid w:val="00CD066B"/>
    <w:rPr>
      <w:sz w:val="20"/>
      <w:szCs w:val="20"/>
    </w:rPr>
  </w:style>
  <w:style w:type="character" w:styleId="EndnoteReference">
    <w:name w:val="endnote reference"/>
    <w:basedOn w:val="DefaultParagraphFont"/>
    <w:uiPriority w:val="99"/>
    <w:semiHidden/>
    <w:unhideWhenUsed/>
    <w:rsid w:val="00CD066B"/>
    <w:rPr>
      <w:vertAlign w:val="superscript"/>
    </w:rPr>
  </w:style>
  <w:style w:type="character" w:styleId="CommentReference">
    <w:name w:val="annotation reference"/>
    <w:basedOn w:val="DefaultParagraphFont"/>
    <w:uiPriority w:val="99"/>
    <w:semiHidden/>
    <w:unhideWhenUsed/>
    <w:rsid w:val="00725A7D"/>
    <w:rPr>
      <w:sz w:val="16"/>
      <w:szCs w:val="16"/>
    </w:rPr>
  </w:style>
  <w:style w:type="paragraph" w:styleId="CommentText">
    <w:name w:val="annotation text"/>
    <w:basedOn w:val="Normal"/>
    <w:link w:val="CommentTextChar"/>
    <w:uiPriority w:val="99"/>
    <w:semiHidden/>
    <w:unhideWhenUsed/>
    <w:rsid w:val="00725A7D"/>
    <w:rPr>
      <w:sz w:val="20"/>
      <w:szCs w:val="20"/>
    </w:rPr>
  </w:style>
  <w:style w:type="character" w:customStyle="1" w:styleId="CommentTextChar">
    <w:name w:val="Comment Text Char"/>
    <w:basedOn w:val="DefaultParagraphFont"/>
    <w:link w:val="CommentText"/>
    <w:uiPriority w:val="99"/>
    <w:semiHidden/>
    <w:rsid w:val="00725A7D"/>
    <w:rPr>
      <w:sz w:val="20"/>
      <w:szCs w:val="20"/>
    </w:rPr>
  </w:style>
  <w:style w:type="paragraph" w:styleId="CommentSubject">
    <w:name w:val="annotation subject"/>
    <w:basedOn w:val="CommentText"/>
    <w:next w:val="CommentText"/>
    <w:link w:val="CommentSubjectChar"/>
    <w:uiPriority w:val="99"/>
    <w:semiHidden/>
    <w:unhideWhenUsed/>
    <w:rsid w:val="00725A7D"/>
    <w:rPr>
      <w:b/>
      <w:bCs/>
    </w:rPr>
  </w:style>
  <w:style w:type="character" w:customStyle="1" w:styleId="CommentSubjectChar">
    <w:name w:val="Comment Subject Char"/>
    <w:basedOn w:val="CommentTextChar"/>
    <w:link w:val="CommentSubject"/>
    <w:uiPriority w:val="99"/>
    <w:semiHidden/>
    <w:rsid w:val="00725A7D"/>
    <w:rPr>
      <w:b/>
      <w:bCs/>
      <w:sz w:val="20"/>
      <w:szCs w:val="20"/>
    </w:rPr>
  </w:style>
  <w:style w:type="character" w:styleId="Hyperlink">
    <w:name w:val="Hyperlink"/>
    <w:basedOn w:val="DefaultParagraphFont"/>
    <w:uiPriority w:val="99"/>
    <w:unhideWhenUsed/>
    <w:rsid w:val="005A1D84"/>
    <w:rPr>
      <w:color w:val="0000FF"/>
      <w:u w:val="single"/>
    </w:rPr>
  </w:style>
  <w:style w:type="character" w:styleId="FollowedHyperlink">
    <w:name w:val="FollowedHyperlink"/>
    <w:basedOn w:val="DefaultParagraphFont"/>
    <w:uiPriority w:val="99"/>
    <w:semiHidden/>
    <w:unhideWhenUsed/>
    <w:rsid w:val="006D5B93"/>
    <w:rPr>
      <w:color w:val="800080" w:themeColor="followedHyperlink"/>
      <w:u w:val="single"/>
    </w:rPr>
  </w:style>
  <w:style w:type="paragraph" w:styleId="Title">
    <w:name w:val="Title"/>
    <w:basedOn w:val="Normal"/>
    <w:next w:val="Normal"/>
    <w:link w:val="TitleChar"/>
    <w:qFormat/>
    <w:rsid w:val="00D80D99"/>
    <w:pPr>
      <w:suppressLineNumbers/>
      <w:spacing w:before="240" w:after="360"/>
      <w:jc w:val="center"/>
    </w:pPr>
    <w:rPr>
      <w:rFonts w:cs="Times New Roman"/>
      <w:b/>
      <w:sz w:val="32"/>
      <w:szCs w:val="32"/>
    </w:rPr>
  </w:style>
  <w:style w:type="character" w:customStyle="1" w:styleId="TitleChar">
    <w:name w:val="Title Char"/>
    <w:basedOn w:val="DefaultParagraphFont"/>
    <w:link w:val="Title"/>
    <w:rsid w:val="00D80D99"/>
    <w:rPr>
      <w:rFonts w:ascii="Times New Roman" w:hAnsi="Times New Roman" w:cs="Times New Roman"/>
      <w:b/>
      <w:sz w:val="32"/>
      <w:szCs w:val="32"/>
    </w:rPr>
  </w:style>
  <w:style w:type="paragraph" w:styleId="Subtitle">
    <w:name w:val="Subtitle"/>
    <w:basedOn w:val="Normal"/>
    <w:next w:val="Normal"/>
    <w:link w:val="SubtitleChar"/>
    <w:uiPriority w:val="99"/>
    <w:unhideWhenUsed/>
    <w:qFormat/>
    <w:rsid w:val="00AC0270"/>
    <w:pPr>
      <w:spacing w:before="240"/>
    </w:pPr>
    <w:rPr>
      <w:rFonts w:cs="Times New Roman"/>
      <w:b/>
      <w:szCs w:val="24"/>
    </w:rPr>
  </w:style>
  <w:style w:type="character" w:customStyle="1" w:styleId="SubtitleChar">
    <w:name w:val="Subtitle Char"/>
    <w:basedOn w:val="DefaultParagraphFont"/>
    <w:link w:val="Subtitle"/>
    <w:uiPriority w:val="99"/>
    <w:rsid w:val="00651CA2"/>
    <w:rPr>
      <w:rFonts w:ascii="Times New Roman" w:hAnsi="Times New Roman" w:cs="Times New Roman"/>
      <w:b/>
      <w:sz w:val="24"/>
      <w:szCs w:val="24"/>
    </w:rPr>
  </w:style>
  <w:style w:type="character" w:customStyle="1" w:styleId="Heading3Char">
    <w:name w:val="Heading 3 Char"/>
    <w:basedOn w:val="DefaultParagraphFont"/>
    <w:link w:val="Heading3"/>
    <w:uiPriority w:val="2"/>
    <w:rsid w:val="005D1840"/>
    <w:rPr>
      <w:rFonts w:ascii="Times New Roman" w:eastAsiaTheme="majorEastAsia" w:hAnsi="Times New Roman" w:cstheme="majorBidi"/>
      <w:b/>
      <w:sz w:val="24"/>
      <w:szCs w:val="24"/>
    </w:rPr>
  </w:style>
  <w:style w:type="paragraph" w:styleId="NoSpacing">
    <w:name w:val="No Spacing"/>
    <w:uiPriority w:val="99"/>
    <w:unhideWhenUsed/>
    <w:qFormat/>
    <w:rsid w:val="00A53000"/>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2"/>
    <w:rsid w:val="005D1840"/>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Subtitle"/>
    <w:next w:val="Normal"/>
    <w:uiPriority w:val="1"/>
    <w:qFormat/>
    <w:rsid w:val="00651CA2"/>
  </w:style>
  <w:style w:type="character" w:styleId="SubtleEmphasis">
    <w:name w:val="Subtle Emphasis"/>
    <w:basedOn w:val="DefaultParagraphFont"/>
    <w:uiPriority w:val="19"/>
    <w:qFormat/>
    <w:rsid w:val="00C724CF"/>
    <w:rPr>
      <w:rFonts w:ascii="Times New Roman" w:hAnsi="Times New Roman"/>
      <w:i/>
      <w:iCs/>
      <w:color w:val="404040" w:themeColor="text1" w:themeTint="BF"/>
    </w:rPr>
  </w:style>
  <w:style w:type="character" w:styleId="IntenseEmphasis">
    <w:name w:val="Intense Emphasis"/>
    <w:basedOn w:val="DefaultParagraphFont"/>
    <w:uiPriority w:val="21"/>
    <w:unhideWhenUsed/>
    <w:rsid w:val="00C724CF"/>
    <w:rPr>
      <w:rFonts w:ascii="Times New Roman" w:hAnsi="Times New Roman"/>
      <w:i/>
      <w:iCs/>
      <w:color w:val="auto"/>
    </w:rPr>
  </w:style>
  <w:style w:type="paragraph" w:styleId="Quote">
    <w:name w:val="Quote"/>
    <w:basedOn w:val="Normal"/>
    <w:next w:val="Normal"/>
    <w:link w:val="QuoteChar"/>
    <w:uiPriority w:val="29"/>
    <w:qFormat/>
    <w:rsid w:val="00C724C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724CF"/>
    <w:rPr>
      <w:rFonts w:ascii="Times New Roman" w:hAnsi="Times New Roman"/>
      <w:i/>
      <w:iCs/>
      <w:color w:val="404040" w:themeColor="text1" w:themeTint="BF"/>
      <w:sz w:val="24"/>
    </w:rPr>
  </w:style>
  <w:style w:type="character" w:styleId="IntenseReference">
    <w:name w:val="Intense Reference"/>
    <w:basedOn w:val="DefaultParagraphFont"/>
    <w:uiPriority w:val="32"/>
    <w:qFormat/>
    <w:rsid w:val="00C724CF"/>
    <w:rPr>
      <w:b/>
      <w:bCs/>
      <w:smallCaps/>
      <w:color w:val="auto"/>
      <w:spacing w:val="5"/>
    </w:rPr>
  </w:style>
  <w:style w:type="character" w:styleId="BookTitle">
    <w:name w:val="Book Title"/>
    <w:basedOn w:val="DefaultParagraphFon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Revision">
    <w:name w:val="Revision"/>
    <w:hidden/>
    <w:uiPriority w:val="99"/>
    <w:semiHidden/>
    <w:rsid w:val="00A545C6"/>
    <w:pPr>
      <w:spacing w:after="0" w:line="240" w:lineRule="auto"/>
    </w:pPr>
    <w:rPr>
      <w:rFonts w:ascii="Times New Roman" w:hAnsi="Times New Roman"/>
      <w:sz w:val="24"/>
    </w:rPr>
  </w:style>
  <w:style w:type="table" w:customStyle="1" w:styleId="TableGrid1">
    <w:name w:val="Table Grid1"/>
    <w:basedOn w:val="TableNormal"/>
    <w:next w:val="TableGrid"/>
    <w:uiPriority w:val="59"/>
    <w:rsid w:val="00C112FD"/>
    <w:pPr>
      <w:spacing w:after="0" w:line="240" w:lineRule="auto"/>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C112FD"/>
    <w:pPr>
      <w:spacing w:after="0" w:line="240" w:lineRule="auto"/>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359529">
      <w:bodyDiv w:val="1"/>
      <w:marLeft w:val="0"/>
      <w:marRight w:val="0"/>
      <w:marTop w:val="0"/>
      <w:marBottom w:val="0"/>
      <w:divBdr>
        <w:top w:val="none" w:sz="0" w:space="0" w:color="auto"/>
        <w:left w:val="none" w:sz="0" w:space="0" w:color="auto"/>
        <w:bottom w:val="none" w:sz="0" w:space="0" w:color="auto"/>
        <w:right w:val="none" w:sz="0" w:space="0" w:color="auto"/>
      </w:divBdr>
    </w:div>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289241153">
      <w:bodyDiv w:val="1"/>
      <w:marLeft w:val="0"/>
      <w:marRight w:val="0"/>
      <w:marTop w:val="0"/>
      <w:marBottom w:val="0"/>
      <w:divBdr>
        <w:top w:val="none" w:sz="0" w:space="0" w:color="auto"/>
        <w:left w:val="none" w:sz="0" w:space="0" w:color="auto"/>
        <w:bottom w:val="none" w:sz="0" w:space="0" w:color="auto"/>
        <w:right w:val="none" w:sz="0" w:space="0" w:color="auto"/>
      </w:divBdr>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1006131991">
      <w:bodyDiv w:val="1"/>
      <w:marLeft w:val="0"/>
      <w:marRight w:val="0"/>
      <w:marTop w:val="0"/>
      <w:marBottom w:val="0"/>
      <w:divBdr>
        <w:top w:val="none" w:sz="0" w:space="0" w:color="auto"/>
        <w:left w:val="none" w:sz="0" w:space="0" w:color="auto"/>
        <w:bottom w:val="none" w:sz="0" w:space="0" w:color="auto"/>
        <w:right w:val="none" w:sz="0" w:space="0" w:color="auto"/>
      </w:divBdr>
    </w:div>
    <w:div w:id="1129013851">
      <w:bodyDiv w:val="1"/>
      <w:marLeft w:val="0"/>
      <w:marRight w:val="0"/>
      <w:marTop w:val="0"/>
      <w:marBottom w:val="0"/>
      <w:divBdr>
        <w:top w:val="none" w:sz="0" w:space="0" w:color="auto"/>
        <w:left w:val="none" w:sz="0" w:space="0" w:color="auto"/>
        <w:bottom w:val="none" w:sz="0" w:space="0" w:color="auto"/>
        <w:right w:val="none" w:sz="0" w:space="0" w:color="auto"/>
      </w:divBdr>
    </w:div>
    <w:div w:id="1433747496">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microsoft.com/office/2011/relationships/people" Target="people.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header3.xml.rels><?xml version="1.0" encoding="UTF-8" standalone="yes"?>
<Relationships xmlns="http://schemas.openxmlformats.org/package/2006/relationships"><Relationship Id="rId1" Type="http://schemas.openxmlformats.org/officeDocument/2006/relationships/image" Target="media/image10.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hu\AppData\Local\Temp\Temp1_Frontiers_Word_Templates.zip\frontiers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C62DA9-DA5B-47AE-A9FA-879D884604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frontiers_template</Template>
  <TotalTime>4</TotalTime>
  <Pages>28</Pages>
  <Words>37781</Words>
  <Characters>215357</Characters>
  <Application>Microsoft Office Word</Application>
  <DocSecurity>0</DocSecurity>
  <Lines>1794</Lines>
  <Paragraphs>505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Blair Hu</dc:creator>
  <cp:keywords/>
  <dc:description/>
  <cp:lastModifiedBy>Blair Hu</cp:lastModifiedBy>
  <cp:revision>5</cp:revision>
  <cp:lastPrinted>2018-04-09T18:46:00Z</cp:lastPrinted>
  <dcterms:created xsi:type="dcterms:W3CDTF">2018-04-09T18:47:00Z</dcterms:created>
  <dcterms:modified xsi:type="dcterms:W3CDTF">2018-04-09T18:50:00Z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ce450e26-4ff8-3ca6-a5f4-38da719593c9</vt:lpwstr>
  </property>
</Properties>
</file>